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9F7C9" w14:textId="77777777" w:rsidR="00DA6AD9" w:rsidRDefault="0008514D">
      <w:pPr>
        <w:ind w:firstLine="42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22C3DEDF" w14:textId="77777777" w:rsidR="00DA6AD9" w:rsidRDefault="00DA6AD9">
      <w:pPr>
        <w:ind w:firstLine="420"/>
      </w:pPr>
    </w:p>
    <w:p w14:paraId="4F49C66F" w14:textId="77777777" w:rsidR="00DA6AD9" w:rsidRDefault="00DA6AD9">
      <w:pPr>
        <w:ind w:firstLine="420"/>
      </w:pPr>
    </w:p>
    <w:p w14:paraId="5C4E7DB8" w14:textId="77777777" w:rsidR="00DA6AD9" w:rsidRDefault="00DA6AD9">
      <w:pPr>
        <w:ind w:firstLine="420"/>
      </w:pPr>
    </w:p>
    <w:p w14:paraId="4A39DD2D" w14:textId="77777777" w:rsidR="00DA6AD9" w:rsidRDefault="00DA6AD9">
      <w:pPr>
        <w:ind w:firstLine="420"/>
      </w:pPr>
    </w:p>
    <w:p w14:paraId="28E6DF51" w14:textId="77777777" w:rsidR="00DA6AD9" w:rsidRDefault="00DA6AD9">
      <w:pPr>
        <w:ind w:firstLine="420"/>
      </w:pPr>
    </w:p>
    <w:p w14:paraId="3C11E358" w14:textId="77777777" w:rsidR="00DA6AD9" w:rsidRDefault="00DA6AD9">
      <w:pPr>
        <w:ind w:firstLine="420"/>
      </w:pPr>
    </w:p>
    <w:p w14:paraId="154B744C" w14:textId="77777777" w:rsidR="00DA6AD9" w:rsidRDefault="00DA6AD9">
      <w:pPr>
        <w:ind w:firstLine="420"/>
      </w:pPr>
    </w:p>
    <w:p w14:paraId="0AB94C79" w14:textId="77777777" w:rsidR="00DA6AD9" w:rsidRDefault="00DA6AD9">
      <w:pPr>
        <w:ind w:firstLine="420"/>
      </w:pPr>
    </w:p>
    <w:p w14:paraId="01B76EAA" w14:textId="77777777" w:rsidR="00DA6AD9" w:rsidRDefault="00DA6AD9">
      <w:pPr>
        <w:ind w:firstLine="420"/>
      </w:pPr>
    </w:p>
    <w:p w14:paraId="751D25C7" w14:textId="77777777" w:rsidR="00DA6AD9" w:rsidRDefault="00DA6AD9">
      <w:pPr>
        <w:ind w:firstLine="420"/>
      </w:pPr>
    </w:p>
    <w:p w14:paraId="7A3F4212" w14:textId="77777777" w:rsidR="00DA6AD9" w:rsidRDefault="00DA6AD9">
      <w:pPr>
        <w:ind w:firstLine="420"/>
      </w:pPr>
    </w:p>
    <w:p w14:paraId="67D6AA57" w14:textId="77777777" w:rsidR="00DA6AD9" w:rsidRDefault="00DA6AD9">
      <w:pPr>
        <w:ind w:firstLine="420"/>
      </w:pPr>
    </w:p>
    <w:p w14:paraId="3151CAE9" w14:textId="77777777" w:rsidR="00DA6AD9" w:rsidRDefault="00DA6AD9">
      <w:pPr>
        <w:ind w:firstLine="420"/>
      </w:pPr>
    </w:p>
    <w:p w14:paraId="29E2176D" w14:textId="77777777" w:rsidR="00DA6AD9" w:rsidRDefault="00DA6AD9">
      <w:pPr>
        <w:ind w:firstLine="420"/>
      </w:pPr>
    </w:p>
    <w:p w14:paraId="61A96EB6" w14:textId="77777777" w:rsidR="00DA6AD9" w:rsidRDefault="00DA6AD9">
      <w:pPr>
        <w:ind w:firstLine="420"/>
      </w:pPr>
    </w:p>
    <w:p w14:paraId="3C092C36" w14:textId="77777777" w:rsidR="00DA6AD9" w:rsidRDefault="00DA6AD9">
      <w:pPr>
        <w:ind w:firstLine="420"/>
      </w:pPr>
    </w:p>
    <w:p w14:paraId="46F1E344" w14:textId="77777777" w:rsidR="00DA6AD9" w:rsidRDefault="0008514D">
      <w:pPr>
        <w:ind w:firstLineChars="0" w:firstLine="0"/>
        <w:jc w:val="center"/>
        <w:rPr>
          <w:b/>
          <w:bCs/>
          <w:sz w:val="52"/>
          <w:szCs w:val="72"/>
        </w:rPr>
      </w:pPr>
      <w:proofErr w:type="spellStart"/>
      <w:r>
        <w:rPr>
          <w:b/>
          <w:bCs/>
          <w:sz w:val="52"/>
          <w:szCs w:val="72"/>
        </w:rPr>
        <w:t>F</w:t>
      </w:r>
      <w:r>
        <w:rPr>
          <w:rFonts w:hint="eastAsia"/>
          <w:b/>
          <w:bCs/>
          <w:sz w:val="52"/>
          <w:szCs w:val="72"/>
        </w:rPr>
        <w:t>i</w:t>
      </w:r>
      <w:r>
        <w:rPr>
          <w:b/>
          <w:bCs/>
          <w:sz w:val="52"/>
          <w:szCs w:val="72"/>
        </w:rPr>
        <w:t>PPP</w:t>
      </w:r>
      <w:proofErr w:type="spellEnd"/>
      <w:r>
        <w:rPr>
          <w:b/>
          <w:bCs/>
          <w:sz w:val="52"/>
          <w:szCs w:val="72"/>
        </w:rPr>
        <w:t xml:space="preserve"> User Manual</w:t>
      </w:r>
    </w:p>
    <w:p w14:paraId="48A884C4" w14:textId="77777777" w:rsidR="00DA6AD9" w:rsidRDefault="00DA6AD9">
      <w:pPr>
        <w:ind w:firstLineChars="0" w:firstLine="0"/>
        <w:jc w:val="center"/>
      </w:pPr>
    </w:p>
    <w:p w14:paraId="03FA1D9C" w14:textId="77777777" w:rsidR="00DA6AD9" w:rsidRDefault="0008514D">
      <w:pPr>
        <w:ind w:firstLineChars="0" w:firstLine="0"/>
        <w:jc w:val="center"/>
      </w:pPr>
      <w:r>
        <w:rPr>
          <w:rFonts w:hint="eastAsia"/>
          <w:b/>
          <w:bCs/>
          <w:sz w:val="30"/>
          <w:szCs w:val="30"/>
        </w:rPr>
        <w:t>Version 1.0</w:t>
      </w:r>
    </w:p>
    <w:p w14:paraId="2D4EAB4F" w14:textId="77777777" w:rsidR="00DA6AD9" w:rsidRDefault="00DA6AD9">
      <w:pPr>
        <w:ind w:firstLineChars="0" w:firstLine="0"/>
        <w:jc w:val="center"/>
      </w:pPr>
    </w:p>
    <w:p w14:paraId="3E0ED409" w14:textId="27B80D84" w:rsidR="00DA6AD9" w:rsidRDefault="0008514D">
      <w:pPr>
        <w:ind w:firstLineChars="0" w:firstLine="0"/>
        <w:jc w:val="center"/>
        <w:rPr>
          <w:sz w:val="28"/>
          <w:szCs w:val="36"/>
        </w:rPr>
      </w:pPr>
      <w:r>
        <w:rPr>
          <w:rFonts w:hint="eastAsia"/>
          <w:b/>
          <w:bCs/>
          <w:sz w:val="36"/>
          <w:szCs w:val="44"/>
        </w:rPr>
        <w:t>A</w:t>
      </w:r>
      <w:r>
        <w:rPr>
          <w:b/>
          <w:bCs/>
          <w:sz w:val="36"/>
          <w:szCs w:val="44"/>
        </w:rPr>
        <w:t>uthor</w:t>
      </w:r>
      <w:r>
        <w:rPr>
          <w:rFonts w:hint="eastAsia"/>
          <w:b/>
          <w:bCs/>
          <w:sz w:val="36"/>
          <w:szCs w:val="44"/>
        </w:rPr>
        <w:t>s</w:t>
      </w:r>
      <w:r>
        <w:rPr>
          <w:b/>
          <w:bCs/>
          <w:sz w:val="36"/>
          <w:szCs w:val="44"/>
        </w:rPr>
        <w:t xml:space="preserve">: </w:t>
      </w:r>
      <w:r>
        <w:rPr>
          <w:b/>
          <w:bCs/>
          <w:i/>
          <w:iCs/>
          <w:sz w:val="36"/>
          <w:szCs w:val="44"/>
        </w:rPr>
        <w:t>Chao Hu</w:t>
      </w:r>
      <w:ins w:id="0" w:author="昌鹏 陶" w:date="2024-05-06T13:30:00Z">
        <w:r w:rsidR="00535659">
          <w:rPr>
            <w:b/>
            <w:bCs/>
            <w:i/>
            <w:iCs/>
            <w:sz w:val="36"/>
            <w:szCs w:val="44"/>
          </w:rPr>
          <w:t xml:space="preserve">, </w:t>
        </w:r>
      </w:ins>
      <w:del w:id="1" w:author="昌鹏 陶" w:date="2024-05-06T13:30:00Z">
        <w:r w:rsidDel="00535659">
          <w:rPr>
            <w:rFonts w:hint="eastAsia"/>
            <w:b/>
            <w:bCs/>
            <w:i/>
            <w:iCs/>
            <w:sz w:val="36"/>
            <w:szCs w:val="44"/>
          </w:rPr>
          <w:delText xml:space="preserve"> and </w:delText>
        </w:r>
      </w:del>
      <w:proofErr w:type="spellStart"/>
      <w:r>
        <w:rPr>
          <w:b/>
          <w:bCs/>
          <w:i/>
          <w:iCs/>
          <w:sz w:val="36"/>
          <w:szCs w:val="44"/>
        </w:rPr>
        <w:t>Ruiguang</w:t>
      </w:r>
      <w:proofErr w:type="spellEnd"/>
      <w:r>
        <w:rPr>
          <w:b/>
          <w:bCs/>
          <w:i/>
          <w:iCs/>
          <w:sz w:val="36"/>
          <w:szCs w:val="44"/>
        </w:rPr>
        <w:t xml:space="preserve"> Wang</w:t>
      </w:r>
      <w:ins w:id="2" w:author="昌鹏 陶" w:date="2024-05-06T13:36:00Z">
        <w:r w:rsidR="00535659">
          <w:rPr>
            <w:b/>
            <w:bCs/>
            <w:i/>
            <w:iCs/>
            <w:sz w:val="36"/>
            <w:szCs w:val="44"/>
          </w:rPr>
          <w:t xml:space="preserve">, </w:t>
        </w:r>
      </w:ins>
      <w:proofErr w:type="spellStart"/>
      <w:ins w:id="3" w:author="昌鹏 陶" w:date="2024-05-06T13:30:00Z">
        <w:r w:rsidR="00535659">
          <w:rPr>
            <w:b/>
            <w:bCs/>
            <w:i/>
            <w:iCs/>
            <w:sz w:val="36"/>
            <w:szCs w:val="44"/>
          </w:rPr>
          <w:t>Chang</w:t>
        </w:r>
      </w:ins>
      <w:ins w:id="4" w:author="昌鹏 陶" w:date="2024-05-06T13:31:00Z">
        <w:r w:rsidR="00535659">
          <w:rPr>
            <w:b/>
            <w:bCs/>
            <w:i/>
            <w:iCs/>
            <w:sz w:val="36"/>
            <w:szCs w:val="44"/>
          </w:rPr>
          <w:t>peng</w:t>
        </w:r>
        <w:proofErr w:type="spellEnd"/>
        <w:r w:rsidR="00535659">
          <w:rPr>
            <w:b/>
            <w:bCs/>
            <w:i/>
            <w:iCs/>
            <w:sz w:val="36"/>
            <w:szCs w:val="44"/>
          </w:rPr>
          <w:t xml:space="preserve"> Tao</w:t>
        </w:r>
      </w:ins>
    </w:p>
    <w:p w14:paraId="59E92B0B" w14:textId="77777777" w:rsidR="00DA6AD9" w:rsidRDefault="00DA6AD9">
      <w:pPr>
        <w:ind w:firstLine="420"/>
      </w:pPr>
    </w:p>
    <w:p w14:paraId="612533AA" w14:textId="77777777" w:rsidR="00DA6AD9" w:rsidRDefault="0008514D">
      <w:pPr>
        <w:ind w:firstLineChars="0" w:firstLine="0"/>
        <w:jc w:val="center"/>
        <w:rPr>
          <w:sz w:val="28"/>
          <w:szCs w:val="28"/>
        </w:rPr>
      </w:pPr>
      <w:r>
        <w:rPr>
          <w:rFonts w:hint="eastAsia"/>
          <w:sz w:val="28"/>
          <w:szCs w:val="28"/>
        </w:rPr>
        <w:t>10, July, 2023</w:t>
      </w:r>
    </w:p>
    <w:p w14:paraId="6B3BE576" w14:textId="77777777" w:rsidR="00DA6AD9" w:rsidRDefault="00DA6AD9">
      <w:pPr>
        <w:ind w:firstLine="420"/>
      </w:pPr>
    </w:p>
    <w:p w14:paraId="73DEBE80" w14:textId="77777777" w:rsidR="00DA6AD9" w:rsidRDefault="00DA6AD9">
      <w:pPr>
        <w:ind w:firstLine="420"/>
        <w:sectPr w:rsidR="00DA6AD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sdt>
      <w:sdtPr>
        <w:rPr>
          <w:rFonts w:ascii="Times New Roman" w:eastAsia="宋体" w:hAnsi="Times New Roman" w:cs="Times New Roman"/>
          <w:color w:val="auto"/>
          <w:kern w:val="2"/>
          <w:sz w:val="21"/>
          <w:szCs w:val="24"/>
          <w:lang w:val="zh-CN"/>
        </w:rPr>
        <w:id w:val="-797371915"/>
        <w:docPartObj>
          <w:docPartGallery w:val="Table of Contents"/>
          <w:docPartUnique/>
        </w:docPartObj>
      </w:sdtPr>
      <w:sdtEndPr>
        <w:rPr>
          <w:b/>
          <w:bCs/>
        </w:rPr>
      </w:sdtEndPr>
      <w:sdtContent>
        <w:p w14:paraId="433F1E39" w14:textId="77777777" w:rsidR="00DA6AD9" w:rsidRDefault="0008514D">
          <w:pPr>
            <w:pStyle w:val="TOCHeading1"/>
            <w:ind w:firstLine="420"/>
            <w:jc w:val="center"/>
            <w:rPr>
              <w:rFonts w:ascii="Helvetica" w:hAnsi="Helvetica"/>
            </w:rPr>
          </w:pPr>
          <w:r>
            <w:rPr>
              <w:rFonts w:ascii="Helvetica" w:hAnsi="Helvetica"/>
              <w:lang w:val="zh-CN"/>
            </w:rPr>
            <w:t>Contents</w:t>
          </w:r>
        </w:p>
        <w:p w14:paraId="677755EF" w14:textId="77777777" w:rsidR="00DA6AD9" w:rsidRDefault="0008514D">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r>
            <w:fldChar w:fldCharType="begin"/>
          </w:r>
          <w:r>
            <w:instrText xml:space="preserve"> TOC \o "1-3" \h \z \u </w:instrText>
          </w:r>
          <w:r>
            <w:fldChar w:fldCharType="separate"/>
          </w:r>
          <w:hyperlink w:anchor="_Toc140524835" w:history="1">
            <w:r>
              <w:rPr>
                <w:rStyle w:val="ad"/>
              </w:rPr>
              <w:t>Introduction</w:t>
            </w:r>
            <w:r>
              <w:tab/>
            </w:r>
            <w:r>
              <w:fldChar w:fldCharType="begin"/>
            </w:r>
            <w:r>
              <w:instrText xml:space="preserve"> PAGEREF _Toc140524835 \h </w:instrText>
            </w:r>
            <w:r>
              <w:fldChar w:fldCharType="separate"/>
            </w:r>
            <w:r>
              <w:t>1</w:t>
            </w:r>
            <w:r>
              <w:fldChar w:fldCharType="end"/>
            </w:r>
          </w:hyperlink>
        </w:p>
        <w:p w14:paraId="68289ADF"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36" w:history="1">
            <w:r w:rsidR="0008514D">
              <w:rPr>
                <w:rStyle w:val="ad"/>
              </w:rPr>
              <w:t>Features of FiPPP</w:t>
            </w:r>
            <w:r w:rsidR="0008514D">
              <w:tab/>
            </w:r>
            <w:r w:rsidR="0008514D">
              <w:fldChar w:fldCharType="begin"/>
            </w:r>
            <w:r w:rsidR="0008514D">
              <w:instrText xml:space="preserve"> PAGEREF _Toc140524836 \h </w:instrText>
            </w:r>
            <w:r w:rsidR="0008514D">
              <w:fldChar w:fldCharType="separate"/>
            </w:r>
            <w:r w:rsidR="0008514D">
              <w:t>1</w:t>
            </w:r>
            <w:r w:rsidR="0008514D">
              <w:fldChar w:fldCharType="end"/>
            </w:r>
          </w:hyperlink>
        </w:p>
        <w:p w14:paraId="78CA502C"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37" w:history="1">
            <w:r w:rsidR="0008514D">
              <w:rPr>
                <w:rStyle w:val="ad"/>
              </w:rPr>
              <w:t>Main Functions</w:t>
            </w:r>
            <w:r w:rsidR="0008514D">
              <w:tab/>
            </w:r>
            <w:r w:rsidR="0008514D">
              <w:fldChar w:fldCharType="begin"/>
            </w:r>
            <w:r w:rsidR="0008514D">
              <w:instrText xml:space="preserve"> PAGEREF _Toc140524837 \h </w:instrText>
            </w:r>
            <w:r w:rsidR="0008514D">
              <w:fldChar w:fldCharType="separate"/>
            </w:r>
            <w:r w:rsidR="0008514D">
              <w:t>1</w:t>
            </w:r>
            <w:r w:rsidR="0008514D">
              <w:fldChar w:fldCharType="end"/>
            </w:r>
          </w:hyperlink>
        </w:p>
        <w:p w14:paraId="0472AF29"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38" w:history="1">
            <w:r w:rsidR="0008514D">
              <w:rPr>
                <w:rStyle w:val="ad"/>
              </w:rPr>
              <w:t>Build new project and run FiPPP</w:t>
            </w:r>
            <w:r w:rsidR="0008514D">
              <w:tab/>
            </w:r>
            <w:r w:rsidR="0008514D">
              <w:fldChar w:fldCharType="begin"/>
            </w:r>
            <w:r w:rsidR="0008514D">
              <w:instrText xml:space="preserve"> PAGEREF _Toc140524838 \h </w:instrText>
            </w:r>
            <w:r w:rsidR="0008514D">
              <w:fldChar w:fldCharType="separate"/>
            </w:r>
            <w:r w:rsidR="0008514D">
              <w:t>3</w:t>
            </w:r>
            <w:r w:rsidR="0008514D">
              <w:fldChar w:fldCharType="end"/>
            </w:r>
          </w:hyperlink>
        </w:p>
        <w:p w14:paraId="3EB65F15"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39" w:history="1">
            <w:r w:rsidR="0008514D">
              <w:rPr>
                <w:rStyle w:val="ad"/>
              </w:rPr>
              <w:t>Build new project</w:t>
            </w:r>
            <w:r w:rsidR="0008514D">
              <w:tab/>
            </w:r>
            <w:r w:rsidR="0008514D">
              <w:fldChar w:fldCharType="begin"/>
            </w:r>
            <w:r w:rsidR="0008514D">
              <w:instrText xml:space="preserve"> PAGEREF _Toc140524839 \h </w:instrText>
            </w:r>
            <w:r w:rsidR="0008514D">
              <w:fldChar w:fldCharType="separate"/>
            </w:r>
            <w:r w:rsidR="0008514D">
              <w:t>3</w:t>
            </w:r>
            <w:r w:rsidR="0008514D">
              <w:fldChar w:fldCharType="end"/>
            </w:r>
          </w:hyperlink>
        </w:p>
        <w:p w14:paraId="756A8264"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40" w:history="1">
            <w:r w:rsidR="0008514D">
              <w:rPr>
                <w:rStyle w:val="ad"/>
              </w:rPr>
              <w:t>FiPPP Configuration</w:t>
            </w:r>
            <w:r w:rsidR="0008514D">
              <w:tab/>
            </w:r>
            <w:r w:rsidR="0008514D">
              <w:fldChar w:fldCharType="begin"/>
            </w:r>
            <w:r w:rsidR="0008514D">
              <w:instrText xml:space="preserve"> PAGEREF _Toc140524840 \h </w:instrText>
            </w:r>
            <w:r w:rsidR="0008514D">
              <w:fldChar w:fldCharType="separate"/>
            </w:r>
            <w:r w:rsidR="0008514D">
              <w:t>10</w:t>
            </w:r>
            <w:r w:rsidR="0008514D">
              <w:fldChar w:fldCharType="end"/>
            </w:r>
          </w:hyperlink>
        </w:p>
        <w:p w14:paraId="12192766"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41" w:history="1">
            <w:r w:rsidR="0008514D">
              <w:rPr>
                <w:rStyle w:val="ad"/>
              </w:rPr>
              <w:t>Output file format description</w:t>
            </w:r>
            <w:r w:rsidR="0008514D">
              <w:tab/>
            </w:r>
            <w:r w:rsidR="0008514D">
              <w:fldChar w:fldCharType="begin"/>
            </w:r>
            <w:r w:rsidR="0008514D">
              <w:instrText xml:space="preserve"> PAGEREF _Toc140524841 \h </w:instrText>
            </w:r>
            <w:r w:rsidR="0008514D">
              <w:fldChar w:fldCharType="separate"/>
            </w:r>
            <w:r w:rsidR="0008514D">
              <w:t>13</w:t>
            </w:r>
            <w:r w:rsidR="0008514D">
              <w:fldChar w:fldCharType="end"/>
            </w:r>
          </w:hyperlink>
        </w:p>
        <w:p w14:paraId="6A092B46"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42" w:history="1">
            <w:r w:rsidR="0008514D">
              <w:rPr>
                <w:rStyle w:val="ad"/>
              </w:rPr>
              <w:t>Data Visualization</w:t>
            </w:r>
            <w:r w:rsidR="0008514D">
              <w:tab/>
            </w:r>
            <w:r w:rsidR="0008514D">
              <w:fldChar w:fldCharType="begin"/>
            </w:r>
            <w:r w:rsidR="0008514D">
              <w:instrText xml:space="preserve"> PAGEREF _Toc140524842 \h </w:instrText>
            </w:r>
            <w:r w:rsidR="0008514D">
              <w:fldChar w:fldCharType="separate"/>
            </w:r>
            <w:r w:rsidR="0008514D">
              <w:t>15</w:t>
            </w:r>
            <w:r w:rsidR="0008514D">
              <w:fldChar w:fldCharType="end"/>
            </w:r>
          </w:hyperlink>
        </w:p>
        <w:p w14:paraId="7CCE179C"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43" w:history="1">
            <w:r w:rsidR="0008514D">
              <w:rPr>
                <w:rStyle w:val="ad"/>
              </w:rPr>
              <w:t>Build project</w:t>
            </w:r>
            <w:r w:rsidR="0008514D">
              <w:tab/>
            </w:r>
            <w:r w:rsidR="0008514D">
              <w:fldChar w:fldCharType="begin"/>
            </w:r>
            <w:r w:rsidR="0008514D">
              <w:instrText xml:space="preserve"> PAGEREF _Toc140524843 \h </w:instrText>
            </w:r>
            <w:r w:rsidR="0008514D">
              <w:fldChar w:fldCharType="separate"/>
            </w:r>
            <w:r w:rsidR="0008514D">
              <w:t>15</w:t>
            </w:r>
            <w:r w:rsidR="0008514D">
              <w:fldChar w:fldCharType="end"/>
            </w:r>
          </w:hyperlink>
        </w:p>
        <w:p w14:paraId="096CAD31"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44" w:history="1">
            <w:r w:rsidR="0008514D">
              <w:rPr>
                <w:rStyle w:val="ad"/>
              </w:rPr>
              <w:t>Configuration</w:t>
            </w:r>
            <w:r w:rsidR="0008514D">
              <w:tab/>
            </w:r>
            <w:r w:rsidR="0008514D">
              <w:fldChar w:fldCharType="begin"/>
            </w:r>
            <w:r w:rsidR="0008514D">
              <w:instrText xml:space="preserve"> PAGEREF _Toc140524844 \h </w:instrText>
            </w:r>
            <w:r w:rsidR="0008514D">
              <w:fldChar w:fldCharType="separate"/>
            </w:r>
            <w:r w:rsidR="0008514D">
              <w:t>16</w:t>
            </w:r>
            <w:r w:rsidR="0008514D">
              <w:fldChar w:fldCharType="end"/>
            </w:r>
          </w:hyperlink>
        </w:p>
        <w:p w14:paraId="293CEB79"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45" w:history="1">
            <w:r w:rsidR="0008514D">
              <w:rPr>
                <w:rStyle w:val="ad"/>
              </w:rPr>
              <w:t>Structure of Software</w:t>
            </w:r>
            <w:r w:rsidR="0008514D">
              <w:tab/>
            </w:r>
            <w:r w:rsidR="0008514D">
              <w:fldChar w:fldCharType="begin"/>
            </w:r>
            <w:r w:rsidR="0008514D">
              <w:instrText xml:space="preserve"> PAGEREF _Toc140524845 \h </w:instrText>
            </w:r>
            <w:r w:rsidR="0008514D">
              <w:fldChar w:fldCharType="separate"/>
            </w:r>
            <w:r w:rsidR="0008514D">
              <w:t>21</w:t>
            </w:r>
            <w:r w:rsidR="0008514D">
              <w:fldChar w:fldCharType="end"/>
            </w:r>
          </w:hyperlink>
        </w:p>
        <w:p w14:paraId="21223D0D"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46" w:history="1">
            <w:r w:rsidR="0008514D">
              <w:rPr>
                <w:rStyle w:val="ad"/>
              </w:rPr>
              <w:t>Appendix</w:t>
            </w:r>
            <w:r w:rsidR="0008514D">
              <w:tab/>
            </w:r>
            <w:r w:rsidR="0008514D">
              <w:fldChar w:fldCharType="begin"/>
            </w:r>
            <w:r w:rsidR="0008514D">
              <w:instrText xml:space="preserve"> PAGEREF _Toc140524846 \h </w:instrText>
            </w:r>
            <w:r w:rsidR="0008514D">
              <w:fldChar w:fldCharType="separate"/>
            </w:r>
            <w:r w:rsidR="0008514D">
              <w:t>29</w:t>
            </w:r>
            <w:r w:rsidR="0008514D">
              <w:fldChar w:fldCharType="end"/>
            </w:r>
          </w:hyperlink>
        </w:p>
        <w:p w14:paraId="398CE920"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47" w:history="1">
            <w:r w:rsidR="0008514D">
              <w:rPr>
                <w:rStyle w:val="ad"/>
              </w:rPr>
              <w:t>PPP Models</w:t>
            </w:r>
            <w:r w:rsidR="0008514D">
              <w:tab/>
            </w:r>
            <w:r w:rsidR="0008514D">
              <w:fldChar w:fldCharType="begin"/>
            </w:r>
            <w:r w:rsidR="0008514D">
              <w:instrText xml:space="preserve"> PAGEREF _Toc140524847 \h </w:instrText>
            </w:r>
            <w:r w:rsidR="0008514D">
              <w:fldChar w:fldCharType="separate"/>
            </w:r>
            <w:r w:rsidR="0008514D">
              <w:t>29</w:t>
            </w:r>
            <w:r w:rsidR="0008514D">
              <w:fldChar w:fldCharType="end"/>
            </w:r>
          </w:hyperlink>
        </w:p>
        <w:p w14:paraId="6DD83C73" w14:textId="77777777" w:rsidR="00DA6AD9" w:rsidRDefault="00000000">
          <w:pPr>
            <w:pStyle w:val="TOC3"/>
            <w:tabs>
              <w:tab w:val="right" w:leader="dot" w:pos="8296"/>
            </w:tabs>
            <w:spacing w:line="360" w:lineRule="auto"/>
            <w:ind w:firstLine="420"/>
            <w:rPr>
              <w:rFonts w:asciiTheme="minorHAnsi" w:eastAsiaTheme="minorEastAsia" w:hAnsiTheme="minorHAnsi" w:cstheme="minorBidi"/>
              <w:szCs w:val="22"/>
            </w:rPr>
          </w:pPr>
          <w:hyperlink w:anchor="_Toc140524848" w:history="1">
            <w:r w:rsidR="0008514D">
              <w:rPr>
                <w:rStyle w:val="ad"/>
              </w:rPr>
              <w:t>General Observation model</w:t>
            </w:r>
            <w:r w:rsidR="0008514D">
              <w:tab/>
            </w:r>
            <w:r w:rsidR="0008514D">
              <w:fldChar w:fldCharType="begin"/>
            </w:r>
            <w:r w:rsidR="0008514D">
              <w:instrText xml:space="preserve"> PAGEREF _Toc140524848 \h </w:instrText>
            </w:r>
            <w:r w:rsidR="0008514D">
              <w:fldChar w:fldCharType="separate"/>
            </w:r>
            <w:r w:rsidR="0008514D">
              <w:t>29</w:t>
            </w:r>
            <w:r w:rsidR="0008514D">
              <w:fldChar w:fldCharType="end"/>
            </w:r>
          </w:hyperlink>
        </w:p>
        <w:p w14:paraId="1B940117" w14:textId="77777777" w:rsidR="00DA6AD9" w:rsidRDefault="00000000">
          <w:pPr>
            <w:pStyle w:val="TOC3"/>
            <w:tabs>
              <w:tab w:val="right" w:leader="dot" w:pos="8296"/>
            </w:tabs>
            <w:spacing w:line="360" w:lineRule="auto"/>
            <w:ind w:firstLine="420"/>
            <w:rPr>
              <w:rFonts w:asciiTheme="minorHAnsi" w:eastAsiaTheme="minorEastAsia" w:hAnsiTheme="minorHAnsi" w:cstheme="minorBidi"/>
              <w:szCs w:val="22"/>
            </w:rPr>
          </w:pPr>
          <w:hyperlink w:anchor="_Toc140524849" w:history="1">
            <w:r w:rsidR="0008514D">
              <w:rPr>
                <w:rStyle w:val="ad"/>
              </w:rPr>
              <w:t>BDS-3 New Observation Combination Model</w:t>
            </w:r>
            <w:r w:rsidR="0008514D">
              <w:tab/>
            </w:r>
            <w:r w:rsidR="0008514D">
              <w:fldChar w:fldCharType="begin"/>
            </w:r>
            <w:r w:rsidR="0008514D">
              <w:instrText xml:space="preserve"> PAGEREF _Toc140524849 \h </w:instrText>
            </w:r>
            <w:r w:rsidR="0008514D">
              <w:fldChar w:fldCharType="separate"/>
            </w:r>
            <w:r w:rsidR="0008514D">
              <w:t>33</w:t>
            </w:r>
            <w:r w:rsidR="0008514D">
              <w:fldChar w:fldCharType="end"/>
            </w:r>
          </w:hyperlink>
        </w:p>
        <w:p w14:paraId="17FA85D5" w14:textId="77777777" w:rsidR="00DA6AD9" w:rsidRDefault="00000000">
          <w:pPr>
            <w:pStyle w:val="TOC2"/>
            <w:tabs>
              <w:tab w:val="right" w:leader="dot" w:pos="8296"/>
            </w:tabs>
            <w:spacing w:line="360" w:lineRule="auto"/>
            <w:ind w:firstLine="420"/>
            <w:rPr>
              <w:rFonts w:asciiTheme="minorHAnsi" w:eastAsiaTheme="minorEastAsia" w:hAnsiTheme="minorHAnsi" w:cstheme="minorBidi"/>
              <w:szCs w:val="22"/>
            </w:rPr>
          </w:pPr>
          <w:hyperlink w:anchor="_Toc140524850" w:history="1">
            <w:r w:rsidR="0008514D">
              <w:rPr>
                <w:rStyle w:val="ad"/>
              </w:rPr>
              <w:t>Examples</w:t>
            </w:r>
            <w:r w:rsidR="0008514D">
              <w:tab/>
            </w:r>
            <w:r w:rsidR="0008514D">
              <w:fldChar w:fldCharType="begin"/>
            </w:r>
            <w:r w:rsidR="0008514D">
              <w:instrText xml:space="preserve"> PAGEREF _Toc140524850 \h </w:instrText>
            </w:r>
            <w:r w:rsidR="0008514D">
              <w:fldChar w:fldCharType="separate"/>
            </w:r>
            <w:r w:rsidR="0008514D">
              <w:t>35</w:t>
            </w:r>
            <w:r w:rsidR="0008514D">
              <w:fldChar w:fldCharType="end"/>
            </w:r>
          </w:hyperlink>
        </w:p>
        <w:p w14:paraId="00ECF1E2"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51" w:history="1">
            <w:r w:rsidR="0008514D">
              <w:rPr>
                <w:rStyle w:val="ad"/>
              </w:rPr>
              <w:t>Acknowledgement</w:t>
            </w:r>
            <w:r w:rsidR="0008514D">
              <w:tab/>
            </w:r>
            <w:r w:rsidR="0008514D">
              <w:fldChar w:fldCharType="begin"/>
            </w:r>
            <w:r w:rsidR="0008514D">
              <w:instrText xml:space="preserve"> PAGEREF _Toc140524851 \h </w:instrText>
            </w:r>
            <w:r w:rsidR="0008514D">
              <w:fldChar w:fldCharType="separate"/>
            </w:r>
            <w:r w:rsidR="0008514D">
              <w:t>46</w:t>
            </w:r>
            <w:r w:rsidR="0008514D">
              <w:fldChar w:fldCharType="end"/>
            </w:r>
          </w:hyperlink>
        </w:p>
        <w:p w14:paraId="1D0812BE"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52" w:history="1">
            <w:r w:rsidR="0008514D">
              <w:rPr>
                <w:rStyle w:val="ad"/>
              </w:rPr>
              <w:t>Contact author</w:t>
            </w:r>
            <w:r w:rsidR="0008514D">
              <w:tab/>
            </w:r>
            <w:r w:rsidR="0008514D">
              <w:fldChar w:fldCharType="begin"/>
            </w:r>
            <w:r w:rsidR="0008514D">
              <w:instrText xml:space="preserve"> PAGEREF _Toc140524852 \h </w:instrText>
            </w:r>
            <w:r w:rsidR="0008514D">
              <w:fldChar w:fldCharType="separate"/>
            </w:r>
            <w:r w:rsidR="0008514D">
              <w:t>46</w:t>
            </w:r>
            <w:r w:rsidR="0008514D">
              <w:fldChar w:fldCharType="end"/>
            </w:r>
          </w:hyperlink>
        </w:p>
        <w:p w14:paraId="59C3B9DF" w14:textId="77777777" w:rsidR="00DA6AD9" w:rsidRDefault="00000000">
          <w:pPr>
            <w:pStyle w:val="TOC1"/>
            <w:tabs>
              <w:tab w:val="right" w:leader="dot" w:pos="8296"/>
            </w:tabs>
            <w:spacing w:line="360" w:lineRule="auto"/>
            <w:ind w:firstLine="480"/>
            <w:rPr>
              <w:rFonts w:asciiTheme="minorHAnsi" w:eastAsiaTheme="minorEastAsia" w:hAnsiTheme="minorHAnsi" w:cstheme="minorBidi"/>
              <w:bCs w:val="0"/>
              <w:color w:val="auto"/>
              <w:sz w:val="21"/>
              <w:szCs w:val="22"/>
              <w:shd w:val="clear" w:color="auto" w:fill="auto"/>
            </w:rPr>
          </w:pPr>
          <w:hyperlink w:anchor="_Toc140524853" w:history="1">
            <w:r w:rsidR="0008514D">
              <w:rPr>
                <w:rStyle w:val="ad"/>
              </w:rPr>
              <w:t>References</w:t>
            </w:r>
            <w:r w:rsidR="0008514D">
              <w:tab/>
            </w:r>
            <w:r w:rsidR="0008514D">
              <w:fldChar w:fldCharType="begin"/>
            </w:r>
            <w:r w:rsidR="0008514D">
              <w:instrText xml:space="preserve"> PAGEREF _Toc140524853 \h </w:instrText>
            </w:r>
            <w:r w:rsidR="0008514D">
              <w:fldChar w:fldCharType="separate"/>
            </w:r>
            <w:r w:rsidR="0008514D">
              <w:t>46</w:t>
            </w:r>
            <w:r w:rsidR="0008514D">
              <w:fldChar w:fldCharType="end"/>
            </w:r>
          </w:hyperlink>
        </w:p>
        <w:p w14:paraId="44BE83DB" w14:textId="77777777" w:rsidR="00DA6AD9" w:rsidRDefault="0008514D">
          <w:pPr>
            <w:spacing w:line="360" w:lineRule="auto"/>
            <w:ind w:firstLine="420"/>
          </w:pPr>
          <w:r>
            <w:rPr>
              <w:bCs/>
              <w:lang w:val="zh-CN"/>
            </w:rPr>
            <w:fldChar w:fldCharType="end"/>
          </w:r>
        </w:p>
      </w:sdtContent>
    </w:sdt>
    <w:p w14:paraId="5BD530A3" w14:textId="77777777" w:rsidR="00DA6AD9" w:rsidRDefault="00DA6AD9">
      <w:pPr>
        <w:ind w:firstLine="420"/>
      </w:pPr>
    </w:p>
    <w:p w14:paraId="1CB7D361" w14:textId="77777777" w:rsidR="00DA6AD9" w:rsidRDefault="00DA6AD9">
      <w:pPr>
        <w:ind w:firstLine="420"/>
      </w:pPr>
    </w:p>
    <w:p w14:paraId="5334F4DF" w14:textId="77777777" w:rsidR="00DA6AD9" w:rsidRDefault="00DA6AD9">
      <w:pPr>
        <w:ind w:firstLine="420"/>
        <w:sectPr w:rsidR="00DA6AD9">
          <w:pgSz w:w="11906" w:h="16838"/>
          <w:pgMar w:top="1440" w:right="1800" w:bottom="1440" w:left="1800" w:header="851" w:footer="992" w:gutter="0"/>
          <w:cols w:space="425"/>
          <w:docGrid w:type="lines" w:linePitch="312"/>
        </w:sectPr>
      </w:pPr>
    </w:p>
    <w:p w14:paraId="31A2F78A" w14:textId="77777777" w:rsidR="00DA6AD9" w:rsidRDefault="0008514D">
      <w:pPr>
        <w:pStyle w:val="cumtt1"/>
      </w:pPr>
      <w:bookmarkStart w:id="5" w:name="_Toc140524835"/>
      <w:r>
        <w:lastRenderedPageBreak/>
        <w:t>Introduction</w:t>
      </w:r>
      <w:bookmarkEnd w:id="5"/>
    </w:p>
    <w:p w14:paraId="53FF2B85" w14:textId="77777777" w:rsidR="00DA6AD9" w:rsidRDefault="0008514D">
      <w:pPr>
        <w:pStyle w:val="cumt"/>
        <w:spacing w:line="360" w:lineRule="auto"/>
        <w:ind w:firstLine="480"/>
      </w:pPr>
      <w:r>
        <w:rPr>
          <w:rFonts w:hint="eastAsia"/>
        </w:rPr>
        <w:t>The multi-GNSS and multi-frequency location-based services (LBS) are the hot topic in GNSS community. It is also suggested that the abundant signal information can optimize the performances of positioning, navigation and timing (PNT) applications. Therefore, the open-source single- to five-frequency precise point positioning software (</w:t>
      </w:r>
      <w:proofErr w:type="spellStart"/>
      <w:r>
        <w:rPr>
          <w:rFonts w:hint="eastAsia"/>
        </w:rPr>
        <w:t>FiPPP</w:t>
      </w:r>
      <w:proofErr w:type="spellEnd"/>
      <w:r>
        <w:rPr>
          <w:rFonts w:hint="eastAsia"/>
        </w:rPr>
        <w:t xml:space="preserve">) is proposed to fully use the whole received multi-frequency and multi-GNSS observations, including BDS-3, GPS and Galileo. The newly open-source </w:t>
      </w:r>
      <w:proofErr w:type="spellStart"/>
      <w:r>
        <w:rPr>
          <w:rFonts w:hint="eastAsia"/>
        </w:rPr>
        <w:t>FiPPP</w:t>
      </w:r>
      <w:proofErr w:type="spellEnd"/>
      <w:r>
        <w:rPr>
          <w:rFonts w:hint="eastAsia"/>
        </w:rPr>
        <w:t xml:space="preserve"> is implemented and organized by C++ computing language, which should be compiled, debugged and run on the </w:t>
      </w:r>
      <w:r>
        <w:t>Windows operating system</w:t>
      </w:r>
      <w:r>
        <w:rPr>
          <w:rFonts w:hint="eastAsia"/>
        </w:rPr>
        <w:t xml:space="preserve">. Apart from the positioning service, the multi-GNSS and multi-frequency DCB and code OSB can also be estimated by </w:t>
      </w:r>
      <w:proofErr w:type="spellStart"/>
      <w:r>
        <w:rPr>
          <w:rFonts w:hint="eastAsia"/>
        </w:rPr>
        <w:t>FiPPP</w:t>
      </w:r>
      <w:proofErr w:type="spellEnd"/>
      <w:r>
        <w:rPr>
          <w:rFonts w:hint="eastAsia"/>
        </w:rPr>
        <w:t xml:space="preserve">. Meanwhile, regardless of positioning and DCB/OSB parameters, other related results including </w:t>
      </w:r>
      <w:r>
        <w:t>tropospheric delay</w:t>
      </w:r>
      <w:r>
        <w:rPr>
          <w:rFonts w:hint="eastAsia"/>
        </w:rPr>
        <w:t xml:space="preserve">, </w:t>
      </w:r>
      <w:r>
        <w:t>ambiguity</w:t>
      </w:r>
      <w:r>
        <w:rPr>
          <w:rFonts w:hint="eastAsia"/>
        </w:rPr>
        <w:t xml:space="preserve">, model residuals, clock offset and </w:t>
      </w:r>
      <w:r>
        <w:t>ionospheric delay</w:t>
      </w:r>
      <w:r>
        <w:rPr>
          <w:rFonts w:hint="eastAsia"/>
        </w:rPr>
        <w:t xml:space="preserve"> can also be obtained based on the </w:t>
      </w:r>
      <w:proofErr w:type="spellStart"/>
      <w:r>
        <w:rPr>
          <w:rFonts w:hint="eastAsia"/>
        </w:rPr>
        <w:t>FiPPP</w:t>
      </w:r>
      <w:proofErr w:type="spellEnd"/>
      <w:r>
        <w:rPr>
          <w:rFonts w:hint="eastAsia"/>
        </w:rPr>
        <w:t xml:space="preserve">. To show the performance of </w:t>
      </w:r>
      <w:proofErr w:type="spellStart"/>
      <w:r>
        <w:rPr>
          <w:rFonts w:hint="eastAsia"/>
        </w:rPr>
        <w:t>FiPPP</w:t>
      </w:r>
      <w:proofErr w:type="spellEnd"/>
      <w:r>
        <w:rPr>
          <w:rFonts w:hint="eastAsia"/>
        </w:rPr>
        <w:t>, useful scripts and visualization tool are also provided for solution presentation, such as PDOP, convergence time and equation residuals.</w:t>
      </w:r>
    </w:p>
    <w:p w14:paraId="7F35649B" w14:textId="77777777" w:rsidR="00DA6AD9" w:rsidRDefault="00DA6AD9">
      <w:pPr>
        <w:pStyle w:val="cumt"/>
        <w:ind w:firstLine="480"/>
      </w:pPr>
    </w:p>
    <w:p w14:paraId="3E617F9A" w14:textId="77777777" w:rsidR="00DA6AD9" w:rsidRDefault="0008514D">
      <w:pPr>
        <w:pStyle w:val="cumtt2"/>
      </w:pPr>
      <w:bookmarkStart w:id="6" w:name="_Toc140524836"/>
      <w:r>
        <w:rPr>
          <w:rFonts w:hint="eastAsia"/>
        </w:rPr>
        <w:t>F</w:t>
      </w:r>
      <w:r>
        <w:t>eature</w:t>
      </w:r>
      <w:r>
        <w:rPr>
          <w:rFonts w:hint="eastAsia"/>
        </w:rPr>
        <w:t xml:space="preserve">s of </w:t>
      </w:r>
      <w:proofErr w:type="spellStart"/>
      <w:r>
        <w:rPr>
          <w:rFonts w:hint="eastAsia"/>
        </w:rPr>
        <w:t>FiPPP</w:t>
      </w:r>
      <w:bookmarkEnd w:id="6"/>
      <w:proofErr w:type="spellEnd"/>
    </w:p>
    <w:p w14:paraId="3D6902FF" w14:textId="77777777" w:rsidR="00DA6AD9" w:rsidRDefault="0008514D">
      <w:pPr>
        <w:pStyle w:val="cumt"/>
        <w:spacing w:line="360" w:lineRule="auto"/>
        <w:ind w:firstLine="480"/>
      </w:pPr>
      <w:r>
        <w:rPr>
          <w:rFonts w:hint="eastAsia"/>
        </w:rPr>
        <w:t xml:space="preserve">The received system- and frequency-wide GNSS observations can be fully introduced into PPP solution, where the sequential least square filtering algorithm is used to </w:t>
      </w:r>
      <w:proofErr w:type="spellStart"/>
      <w:r>
        <w:rPr>
          <w:rFonts w:hint="eastAsia"/>
        </w:rPr>
        <w:t>estimated</w:t>
      </w:r>
      <w:proofErr w:type="spellEnd"/>
      <w:r>
        <w:rPr>
          <w:rFonts w:hint="eastAsia"/>
        </w:rPr>
        <w:t xml:space="preserve"> the epoch-wise unknown parameters. The observations of BDS-3, GPS and Galileo from single to five frequencies can be flexibly integrated into </w:t>
      </w:r>
      <w:proofErr w:type="spellStart"/>
      <w:r>
        <w:rPr>
          <w:rFonts w:hint="eastAsia"/>
        </w:rPr>
        <w:t>FiPPP</w:t>
      </w:r>
      <w:proofErr w:type="spellEnd"/>
      <w:r>
        <w:rPr>
          <w:rFonts w:hint="eastAsia"/>
        </w:rPr>
        <w:t xml:space="preserve"> software. For example, the random selection of BDS-3 signals </w:t>
      </w:r>
      <w:r>
        <w:t>B1</w:t>
      </w:r>
      <w:r>
        <w:rPr>
          <w:rFonts w:hint="eastAsia"/>
        </w:rPr>
        <w:t>C</w:t>
      </w:r>
      <w:r>
        <w:t>/B2a/B1I/B3I/B2 frequenc</w:t>
      </w:r>
      <w:r>
        <w:rPr>
          <w:rFonts w:hint="eastAsia"/>
        </w:rPr>
        <w:t>ies can be set in PPP estimation.</w:t>
      </w:r>
    </w:p>
    <w:p w14:paraId="00A4D87E" w14:textId="77777777" w:rsidR="00DA6AD9" w:rsidRDefault="00DA6AD9">
      <w:pPr>
        <w:pStyle w:val="cumt"/>
        <w:ind w:firstLine="480"/>
      </w:pPr>
    </w:p>
    <w:p w14:paraId="4F1203CF" w14:textId="77777777" w:rsidR="00DA6AD9" w:rsidRDefault="0008514D">
      <w:pPr>
        <w:pStyle w:val="cumtt2"/>
      </w:pPr>
      <w:bookmarkStart w:id="7" w:name="_Toc140524837"/>
      <w:r>
        <w:rPr>
          <w:rFonts w:hint="eastAsia"/>
        </w:rPr>
        <w:t>M</w:t>
      </w:r>
      <w:r>
        <w:t>ain Functions</w:t>
      </w:r>
      <w:bookmarkEnd w:id="7"/>
    </w:p>
    <w:p w14:paraId="0128F239" w14:textId="77777777" w:rsidR="00DA6AD9" w:rsidRDefault="0008514D">
      <w:pPr>
        <w:pStyle w:val="cumt"/>
        <w:spacing w:line="360" w:lineRule="auto"/>
        <w:ind w:firstLine="480"/>
      </w:pPr>
      <w:r>
        <w:rPr>
          <w:rFonts w:hint="eastAsia"/>
        </w:rPr>
        <w:t xml:space="preserve">The main functions of current version of </w:t>
      </w:r>
      <w:proofErr w:type="spellStart"/>
      <w:r>
        <w:rPr>
          <w:rFonts w:hint="eastAsia"/>
        </w:rPr>
        <w:t>FiPPP</w:t>
      </w:r>
      <w:proofErr w:type="spellEnd"/>
      <w:r>
        <w:rPr>
          <w:rFonts w:hint="eastAsia"/>
        </w:rPr>
        <w:t xml:space="preserve"> software include:</w:t>
      </w:r>
    </w:p>
    <w:p w14:paraId="1AE1215E" w14:textId="77777777" w:rsidR="00DA6AD9" w:rsidRDefault="0008514D">
      <w:pPr>
        <w:pStyle w:val="af7"/>
        <w:numPr>
          <w:ilvl w:val="0"/>
          <w:numId w:val="2"/>
        </w:numPr>
        <w:spacing w:line="360" w:lineRule="auto"/>
        <w:ind w:left="0" w:firstLineChars="0" w:firstLine="0"/>
        <w:rPr>
          <w:sz w:val="24"/>
        </w:rPr>
      </w:pPr>
      <w:r>
        <w:rPr>
          <w:rFonts w:hint="eastAsia"/>
          <w:sz w:val="24"/>
        </w:rPr>
        <w:t>Supports single- to five-frequency uncombined PPP solution</w:t>
      </w:r>
    </w:p>
    <w:p w14:paraId="49C9D084" w14:textId="77777777" w:rsidR="00DA6AD9" w:rsidRDefault="0008514D">
      <w:pPr>
        <w:pStyle w:val="af7"/>
        <w:numPr>
          <w:ilvl w:val="0"/>
          <w:numId w:val="2"/>
        </w:numPr>
        <w:spacing w:line="360" w:lineRule="auto"/>
        <w:ind w:left="0" w:firstLineChars="0" w:firstLine="0"/>
        <w:rPr>
          <w:sz w:val="24"/>
        </w:rPr>
      </w:pPr>
      <w:r>
        <w:rPr>
          <w:rFonts w:hint="eastAsia"/>
          <w:sz w:val="24"/>
        </w:rPr>
        <w:t>Supports GPS, BDS-3 and Galileo, and its combination</w:t>
      </w:r>
    </w:p>
    <w:p w14:paraId="5E51343A" w14:textId="77777777" w:rsidR="00DA6AD9" w:rsidRDefault="0008514D">
      <w:pPr>
        <w:pStyle w:val="af7"/>
        <w:numPr>
          <w:ilvl w:val="0"/>
          <w:numId w:val="2"/>
        </w:numPr>
        <w:spacing w:line="360" w:lineRule="auto"/>
        <w:ind w:left="0" w:firstLineChars="0" w:firstLine="0"/>
        <w:rPr>
          <w:sz w:val="24"/>
        </w:rPr>
      </w:pPr>
      <w:r>
        <w:rPr>
          <w:rFonts w:hint="eastAsia"/>
          <w:sz w:val="24"/>
        </w:rPr>
        <w:lastRenderedPageBreak/>
        <w:t>Multi-frequency and multi-GNSS standard single point positioning</w:t>
      </w:r>
    </w:p>
    <w:p w14:paraId="6C4D762D" w14:textId="77777777" w:rsidR="00DA6AD9" w:rsidRDefault="0008514D">
      <w:pPr>
        <w:pStyle w:val="af7"/>
        <w:numPr>
          <w:ilvl w:val="0"/>
          <w:numId w:val="2"/>
        </w:numPr>
        <w:spacing w:line="360" w:lineRule="auto"/>
        <w:ind w:left="0" w:firstLineChars="0" w:firstLine="0"/>
        <w:rPr>
          <w:sz w:val="24"/>
        </w:rPr>
      </w:pPr>
      <w:r>
        <w:rPr>
          <w:rFonts w:hint="eastAsia"/>
          <w:sz w:val="24"/>
        </w:rPr>
        <w:t>Multi-GNSS dual- to five-frequency IF combined PPP</w:t>
      </w:r>
    </w:p>
    <w:p w14:paraId="72BB85C5" w14:textId="77777777" w:rsidR="00DA6AD9" w:rsidRDefault="0008514D">
      <w:pPr>
        <w:pStyle w:val="af7"/>
        <w:numPr>
          <w:ilvl w:val="0"/>
          <w:numId w:val="2"/>
        </w:numPr>
        <w:spacing w:line="360" w:lineRule="auto"/>
        <w:ind w:left="0" w:firstLineChars="0" w:firstLine="0"/>
        <w:rPr>
          <w:sz w:val="24"/>
        </w:rPr>
      </w:pPr>
      <w:r>
        <w:rPr>
          <w:rFonts w:hint="eastAsia"/>
          <w:sz w:val="24"/>
        </w:rPr>
        <w:t>System-wide and frequency-wide integrated GNSS PPP</w:t>
      </w:r>
    </w:p>
    <w:p w14:paraId="1F07C649" w14:textId="77777777" w:rsidR="00DA6AD9" w:rsidRDefault="0008514D">
      <w:pPr>
        <w:pStyle w:val="af7"/>
        <w:numPr>
          <w:ilvl w:val="0"/>
          <w:numId w:val="2"/>
        </w:numPr>
        <w:spacing w:line="360" w:lineRule="auto"/>
        <w:ind w:left="0" w:firstLineChars="0" w:firstLine="0"/>
        <w:rPr>
          <w:sz w:val="24"/>
        </w:rPr>
      </w:pPr>
      <w:r>
        <w:rPr>
          <w:rFonts w:hint="eastAsia"/>
          <w:sz w:val="24"/>
        </w:rPr>
        <w:t>Multi-GNSS and multi-frequency kinematic PPP (under testing)</w:t>
      </w:r>
    </w:p>
    <w:p w14:paraId="084EB1C5" w14:textId="77777777" w:rsidR="00DA6AD9" w:rsidRDefault="0008514D">
      <w:pPr>
        <w:pStyle w:val="af7"/>
        <w:numPr>
          <w:ilvl w:val="0"/>
          <w:numId w:val="2"/>
        </w:numPr>
        <w:spacing w:line="360" w:lineRule="auto"/>
        <w:ind w:left="480" w:hangingChars="200" w:hanging="480"/>
        <w:rPr>
          <w:sz w:val="24"/>
        </w:rPr>
      </w:pPr>
      <w:r>
        <w:rPr>
          <w:rFonts w:hint="eastAsia"/>
          <w:sz w:val="24"/>
        </w:rPr>
        <w:t>Supports the selection of frequencies, such as BDS-3 IF combination with B1C/B2a+B1C/B2</w:t>
      </w:r>
      <w:bookmarkStart w:id="8" w:name="OLE_LINK3"/>
      <w:r>
        <w:rPr>
          <w:rFonts w:hint="eastAsia"/>
          <w:sz w:val="24"/>
        </w:rPr>
        <w:t xml:space="preserve">+B1I/B3I </w:t>
      </w:r>
      <w:bookmarkEnd w:id="8"/>
      <w:r>
        <w:rPr>
          <w:rFonts w:hint="eastAsia"/>
          <w:sz w:val="24"/>
        </w:rPr>
        <w:t>or B1C/B2a/B2+B1I/B3I</w:t>
      </w:r>
    </w:p>
    <w:p w14:paraId="4E067E79" w14:textId="77777777" w:rsidR="00DA6AD9" w:rsidRDefault="0008514D">
      <w:pPr>
        <w:pStyle w:val="af7"/>
        <w:numPr>
          <w:ilvl w:val="0"/>
          <w:numId w:val="2"/>
        </w:numPr>
        <w:spacing w:line="360" w:lineRule="auto"/>
        <w:ind w:left="480" w:hangingChars="200" w:hanging="480"/>
        <w:rPr>
          <w:sz w:val="24"/>
        </w:rPr>
      </w:pPr>
      <w:r>
        <w:rPr>
          <w:rFonts w:hint="eastAsia"/>
          <w:sz w:val="24"/>
        </w:rPr>
        <w:t>Corrects GNSS observations by the issued DCB, OSB and IFCB products</w:t>
      </w:r>
    </w:p>
    <w:p w14:paraId="6A2ED2BA" w14:textId="77777777" w:rsidR="00DA6AD9" w:rsidRDefault="0008514D">
      <w:pPr>
        <w:pStyle w:val="af7"/>
        <w:numPr>
          <w:ilvl w:val="0"/>
          <w:numId w:val="2"/>
        </w:numPr>
        <w:spacing w:line="360" w:lineRule="auto"/>
        <w:ind w:left="480" w:hangingChars="200" w:hanging="480"/>
        <w:rPr>
          <w:sz w:val="24"/>
        </w:rPr>
      </w:pPr>
      <w:r>
        <w:rPr>
          <w:rFonts w:hint="eastAsia"/>
          <w:sz w:val="24"/>
        </w:rPr>
        <w:t>Estimation of GPS third frequency IFCB parameters</w:t>
      </w:r>
    </w:p>
    <w:p w14:paraId="2157238E" w14:textId="77777777" w:rsidR="00DA6AD9" w:rsidRDefault="0008514D">
      <w:pPr>
        <w:pStyle w:val="af7"/>
        <w:numPr>
          <w:ilvl w:val="0"/>
          <w:numId w:val="2"/>
        </w:numPr>
        <w:spacing w:line="360" w:lineRule="auto"/>
        <w:ind w:left="480" w:hangingChars="200" w:hanging="480"/>
        <w:rPr>
          <w:sz w:val="24"/>
        </w:rPr>
      </w:pPr>
      <w:r>
        <w:rPr>
          <w:rFonts w:hint="eastAsia"/>
          <w:sz w:val="24"/>
        </w:rPr>
        <w:t>Multi-frequency DCB and code OSB estimation and its format output</w:t>
      </w:r>
    </w:p>
    <w:p w14:paraId="26FBCD56" w14:textId="77777777" w:rsidR="00DA6AD9" w:rsidRDefault="0008514D">
      <w:pPr>
        <w:pStyle w:val="af7"/>
        <w:numPr>
          <w:ilvl w:val="0"/>
          <w:numId w:val="2"/>
        </w:numPr>
        <w:spacing w:line="360" w:lineRule="auto"/>
        <w:ind w:left="480" w:hangingChars="200" w:hanging="480"/>
        <w:rPr>
          <w:sz w:val="24"/>
        </w:rPr>
      </w:pPr>
      <w:r>
        <w:rPr>
          <w:rFonts w:hint="eastAsia"/>
          <w:sz w:val="24"/>
        </w:rPr>
        <w:t>Supports the single-difference dual-frequency uncombined partial PPP-AR; and UPD/IRC single-difference dual-frequency IF combined PPP-AR</w:t>
      </w:r>
      <w:bookmarkStart w:id="9" w:name="OLE_LINK5"/>
      <w:r>
        <w:rPr>
          <w:rFonts w:hint="eastAsia"/>
          <w:sz w:val="24"/>
        </w:rPr>
        <w:t xml:space="preserve"> (under testing)</w:t>
      </w:r>
      <w:bookmarkEnd w:id="9"/>
    </w:p>
    <w:p w14:paraId="25013269" w14:textId="77777777" w:rsidR="00DA6AD9" w:rsidRDefault="0008514D">
      <w:pPr>
        <w:pStyle w:val="af7"/>
        <w:numPr>
          <w:ilvl w:val="0"/>
          <w:numId w:val="2"/>
        </w:numPr>
        <w:spacing w:after="120" w:line="360" w:lineRule="auto"/>
        <w:ind w:left="480" w:hangingChars="200" w:hanging="480"/>
        <w:rPr>
          <w:sz w:val="24"/>
        </w:rPr>
      </w:pPr>
      <w:r>
        <w:rPr>
          <w:rFonts w:hint="eastAsia"/>
          <w:sz w:val="24"/>
        </w:rPr>
        <w:t>Supports visualization with debug log and interface</w:t>
      </w:r>
    </w:p>
    <w:p w14:paraId="39F7BBA3" w14:textId="77777777" w:rsidR="00DA6AD9" w:rsidRDefault="0008514D">
      <w:pPr>
        <w:pStyle w:val="cumt"/>
        <w:spacing w:line="360" w:lineRule="auto"/>
        <w:ind w:firstLine="480"/>
      </w:pPr>
      <w:r>
        <w:rPr>
          <w:rFonts w:hint="eastAsia"/>
        </w:rPr>
        <w:t xml:space="preserve">Apart from the functions mentioned above, some interesting tools can also be obtained from </w:t>
      </w:r>
      <w:proofErr w:type="spellStart"/>
      <w:r>
        <w:rPr>
          <w:rFonts w:hint="eastAsia"/>
        </w:rPr>
        <w:t>FiPPP</w:t>
      </w:r>
      <w:proofErr w:type="spellEnd"/>
      <w:r>
        <w:rPr>
          <w:rFonts w:hint="eastAsia"/>
        </w:rPr>
        <w:t xml:space="preserve">, such as: setting the orders of BDS-3 signals used, and </w:t>
      </w:r>
      <w:hyperlink r:id="rId15" w:history="1">
        <w:r>
          <w:rPr>
            <w:rFonts w:hint="eastAsia"/>
          </w:rPr>
          <w:t>iGMAS GPS PIFCB products</w:t>
        </w:r>
      </w:hyperlink>
      <w:r>
        <w:rPr>
          <w:rFonts w:hint="eastAsia"/>
        </w:rPr>
        <w:t xml:space="preserve"> to correct GPS third frequency IFCB. The newly open-source </w:t>
      </w:r>
      <w:proofErr w:type="spellStart"/>
      <w:r>
        <w:rPr>
          <w:rFonts w:hint="eastAsia"/>
        </w:rPr>
        <w:t>FiPPP</w:t>
      </w:r>
      <w:proofErr w:type="spellEnd"/>
      <w:r>
        <w:rPr>
          <w:rFonts w:hint="eastAsia"/>
        </w:rPr>
        <w:t xml:space="preserve"> is continuously updated and improved. The structure of </w:t>
      </w:r>
      <w:proofErr w:type="spellStart"/>
      <w:r>
        <w:rPr>
          <w:rFonts w:hint="eastAsia"/>
        </w:rPr>
        <w:t>FiPPP</w:t>
      </w:r>
      <w:proofErr w:type="spellEnd"/>
      <w:r>
        <w:rPr>
          <w:rFonts w:hint="eastAsia"/>
        </w:rPr>
        <w:t xml:space="preserve"> software is drawn in Figure 1.</w:t>
      </w:r>
    </w:p>
    <w:p w14:paraId="6FE63FB8" w14:textId="77777777" w:rsidR="00DA6AD9" w:rsidRDefault="0008514D">
      <w:pPr>
        <w:spacing w:after="120" w:line="360" w:lineRule="auto"/>
        <w:ind w:firstLine="480"/>
        <w:jc w:val="center"/>
        <w:rPr>
          <w:rFonts w:eastAsia="等线"/>
          <w:bCs/>
          <w:sz w:val="24"/>
        </w:rPr>
      </w:pPr>
      <w:r>
        <w:rPr>
          <w:rFonts w:eastAsia="等线" w:hint="eastAsia"/>
          <w:bCs/>
          <w:noProof/>
          <w:sz w:val="24"/>
        </w:rPr>
        <w:drawing>
          <wp:inline distT="0" distB="0" distL="114300" distR="114300" wp14:anchorId="37158E6C" wp14:editId="5105A584">
            <wp:extent cx="3433445" cy="2699385"/>
            <wp:effectExtent l="0" t="0" r="8255" b="5715"/>
            <wp:docPr id="55" name="图片 5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1"/>
                    <pic:cNvPicPr>
                      <a:picLocks noChangeAspect="1"/>
                    </pic:cNvPicPr>
                  </pic:nvPicPr>
                  <pic:blipFill>
                    <a:blip r:embed="rId16"/>
                    <a:stretch>
                      <a:fillRect/>
                    </a:stretch>
                  </pic:blipFill>
                  <pic:spPr>
                    <a:xfrm>
                      <a:off x="0" y="0"/>
                      <a:ext cx="3433445" cy="2699385"/>
                    </a:xfrm>
                    <a:prstGeom prst="rect">
                      <a:avLst/>
                    </a:prstGeom>
                  </pic:spPr>
                </pic:pic>
              </a:graphicData>
            </a:graphic>
          </wp:inline>
        </w:drawing>
      </w:r>
    </w:p>
    <w:p w14:paraId="6F275812" w14:textId="77777777" w:rsidR="00DA6AD9" w:rsidRDefault="0008514D">
      <w:pPr>
        <w:pStyle w:val="cumt"/>
        <w:ind w:firstLineChars="0" w:firstLine="0"/>
        <w:jc w:val="center"/>
        <w:rPr>
          <w:rFonts w:eastAsia="等线"/>
          <w:bCs/>
        </w:rPr>
      </w:pPr>
      <w:r>
        <w:rPr>
          <w:rFonts w:eastAsia="等线" w:hint="eastAsia"/>
          <w:bCs/>
        </w:rPr>
        <w:t>F</w:t>
      </w:r>
      <w:r>
        <w:rPr>
          <w:rFonts w:eastAsia="等线"/>
          <w:bCs/>
        </w:rPr>
        <w:t>ig</w:t>
      </w:r>
      <w:r>
        <w:rPr>
          <w:rFonts w:eastAsia="等线" w:hint="eastAsia"/>
          <w:bCs/>
        </w:rPr>
        <w:t xml:space="preserve">ure </w:t>
      </w:r>
      <w:r>
        <w:rPr>
          <w:rFonts w:eastAsia="等线"/>
          <w:bCs/>
        </w:rPr>
        <w:t xml:space="preserve">1 </w:t>
      </w:r>
      <w:r>
        <w:rPr>
          <w:rFonts w:eastAsia="等线" w:hint="eastAsia"/>
          <w:bCs/>
        </w:rPr>
        <w:t xml:space="preserve">Main features of </w:t>
      </w:r>
      <w:proofErr w:type="spellStart"/>
      <w:r>
        <w:rPr>
          <w:rFonts w:eastAsia="等线" w:hint="eastAsia"/>
          <w:bCs/>
        </w:rPr>
        <w:t>FiPPP</w:t>
      </w:r>
      <w:proofErr w:type="spellEnd"/>
      <w:r>
        <w:rPr>
          <w:rFonts w:eastAsia="等线" w:hint="eastAsia"/>
          <w:bCs/>
        </w:rPr>
        <w:t xml:space="preserve"> software and its flowchart. The system- and frequency-wide PPP solution is supported by the flexible IF combination and UC.</w:t>
      </w:r>
    </w:p>
    <w:p w14:paraId="536AAFD6" w14:textId="77777777" w:rsidR="00DA6AD9" w:rsidRDefault="0008514D">
      <w:pPr>
        <w:spacing w:line="360" w:lineRule="auto"/>
        <w:ind w:firstLine="480"/>
        <w:rPr>
          <w:rFonts w:eastAsia="等线"/>
          <w:bCs/>
          <w:sz w:val="24"/>
        </w:rPr>
      </w:pPr>
      <w:r>
        <w:rPr>
          <w:rFonts w:eastAsia="等线" w:hint="eastAsia"/>
          <w:bCs/>
          <w:sz w:val="24"/>
        </w:rPr>
        <w:t xml:space="preserve">To present more details of </w:t>
      </w:r>
      <w:proofErr w:type="spellStart"/>
      <w:r>
        <w:rPr>
          <w:rFonts w:eastAsia="等线" w:hint="eastAsia"/>
          <w:bCs/>
          <w:sz w:val="24"/>
        </w:rPr>
        <w:t>FiPPP</w:t>
      </w:r>
      <w:proofErr w:type="spellEnd"/>
      <w:r>
        <w:rPr>
          <w:rFonts w:eastAsia="等线" w:hint="eastAsia"/>
          <w:bCs/>
          <w:sz w:val="24"/>
        </w:rPr>
        <w:t xml:space="preserve"> software, the main functions and its processing </w:t>
      </w:r>
      <w:r>
        <w:rPr>
          <w:rFonts w:eastAsia="等线" w:hint="eastAsia"/>
          <w:bCs/>
          <w:sz w:val="24"/>
        </w:rPr>
        <w:lastRenderedPageBreak/>
        <w:t>methods are shown in Figure 2.</w:t>
      </w:r>
    </w:p>
    <w:p w14:paraId="3EE883FA" w14:textId="77777777" w:rsidR="00DA6AD9" w:rsidRDefault="0008514D">
      <w:pPr>
        <w:ind w:firstLine="480"/>
        <w:jc w:val="center"/>
        <w:rPr>
          <w:rFonts w:eastAsia="等线"/>
          <w:bCs/>
          <w:sz w:val="24"/>
        </w:rPr>
      </w:pPr>
      <w:r>
        <w:rPr>
          <w:rFonts w:eastAsia="等线"/>
          <w:bCs/>
          <w:sz w:val="24"/>
        </w:rPr>
        <w:object w:dxaOrig="8155" w:dyaOrig="4443" w14:anchorId="60ABA2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2pt" o:ole="">
            <v:imagedata r:id="rId17" o:title=""/>
            <o:lock v:ext="edit" aspectratio="f"/>
          </v:shape>
          <o:OLEObject Type="Embed" ProgID="Visio.Drawing.11" ShapeID="_x0000_i1025" DrawAspect="Content" ObjectID="_1776507895" r:id="rId18"/>
        </w:object>
      </w:r>
      <w:r>
        <w:rPr>
          <w:rFonts w:eastAsia="等线" w:hint="eastAsia"/>
          <w:bCs/>
          <w:sz w:val="24"/>
        </w:rPr>
        <w:t xml:space="preserve">Figure 2 The main steps of </w:t>
      </w:r>
      <w:proofErr w:type="spellStart"/>
      <w:r>
        <w:rPr>
          <w:rFonts w:eastAsia="等线" w:hint="eastAsia"/>
          <w:bCs/>
          <w:sz w:val="24"/>
        </w:rPr>
        <w:t>FiPPP</w:t>
      </w:r>
      <w:proofErr w:type="spellEnd"/>
      <w:r>
        <w:rPr>
          <w:rFonts w:eastAsia="等线" w:hint="eastAsia"/>
          <w:bCs/>
          <w:sz w:val="24"/>
        </w:rPr>
        <w:t xml:space="preserve"> data processing procedure</w:t>
      </w:r>
    </w:p>
    <w:p w14:paraId="791BE27C" w14:textId="77777777" w:rsidR="00DA6AD9" w:rsidRDefault="0008514D">
      <w:pPr>
        <w:pStyle w:val="cumtt1"/>
      </w:pPr>
      <w:bookmarkStart w:id="10" w:name="_Toc140524838"/>
      <w:r>
        <w:t>Build new project and run</w:t>
      </w:r>
      <w:r>
        <w:rPr>
          <w:rFonts w:hint="eastAsia"/>
        </w:rPr>
        <w:t xml:space="preserve"> FiPPP</w:t>
      </w:r>
      <w:bookmarkEnd w:id="10"/>
    </w:p>
    <w:p w14:paraId="3DCCB8FE" w14:textId="77777777" w:rsidR="00DA6AD9" w:rsidRDefault="0008514D">
      <w:pPr>
        <w:pStyle w:val="cumt"/>
        <w:spacing w:line="360" w:lineRule="auto"/>
        <w:ind w:firstLine="480"/>
      </w:pPr>
      <w:r>
        <w:rPr>
          <w:rFonts w:hint="eastAsia"/>
        </w:rPr>
        <w:t xml:space="preserve">Similar with other open-source C++ PPP software, the project management of FiPPP is organized by CMAKE platform tool. The Windows operating system is used to </w:t>
      </w:r>
      <w:r>
        <w:t xml:space="preserve">compile and run </w:t>
      </w:r>
      <w:r>
        <w:rPr>
          <w:rFonts w:hint="eastAsia"/>
        </w:rPr>
        <w:t xml:space="preserve">the FiPPP. It should be noted that the </w:t>
      </w:r>
      <w:r>
        <w:t>Eigen</w:t>
      </w:r>
      <w:r>
        <w:rPr>
          <w:rFonts w:hint="eastAsia"/>
        </w:rPr>
        <w:t xml:space="preserve"> library is cited to conduct the</w:t>
      </w:r>
      <w:ins w:id="11" w:author="Wang RaG" w:date="2023-07-31T23:30:00Z">
        <w:r>
          <w:t xml:space="preserve"> </w:t>
        </w:r>
      </w:ins>
      <w:r>
        <w:t>matrix operations in the FiPPP.</w:t>
      </w:r>
      <w:r>
        <w:rPr>
          <w:rFonts w:hint="eastAsia"/>
        </w:rPr>
        <w:t xml:space="preserve"> Before building a new FiPPP software,</w:t>
      </w:r>
      <w:r>
        <w:t xml:space="preserve"> </w:t>
      </w:r>
      <w:r>
        <w:rPr>
          <w:rFonts w:hint="eastAsia"/>
        </w:rPr>
        <w:t>it</w:t>
      </w:r>
      <w:r>
        <w:t xml:space="preserve"> is necessary to download and install</w:t>
      </w:r>
      <w:r>
        <w:rPr>
          <w:rFonts w:hint="eastAsia"/>
        </w:rPr>
        <w:t xml:space="preserve"> the Windows version of</w:t>
      </w:r>
      <w:r>
        <w:t xml:space="preserve"> </w:t>
      </w:r>
      <w:hyperlink r:id="rId19" w:history="1">
        <w:r>
          <w:rPr>
            <w:rStyle w:val="ac"/>
          </w:rPr>
          <w:t xml:space="preserve">CMAKE </w:t>
        </w:r>
      </w:hyperlink>
      <w:r>
        <w:rPr>
          <w:rFonts w:hint="eastAsia"/>
        </w:rPr>
        <w:t xml:space="preserve">and </w:t>
      </w:r>
      <w:hyperlink r:id="rId20" w:history="1">
        <w:r>
          <w:rPr>
            <w:rStyle w:val="ac"/>
          </w:rPr>
          <w:t>Visual Studio</w:t>
        </w:r>
      </w:hyperlink>
      <w:r>
        <w:t xml:space="preserve"> (VS) for VS users, and download and install </w:t>
      </w:r>
      <w:hyperlink r:id="rId21" w:history="1">
        <w:r>
          <w:rPr>
            <w:rStyle w:val="ad"/>
            <w:sz w:val="24"/>
          </w:rPr>
          <w:t>TDM-GCC</w:t>
        </w:r>
      </w:hyperlink>
      <w:r>
        <w:t xml:space="preserve"> for GNU users</w:t>
      </w:r>
      <w:r>
        <w:rPr>
          <w:rFonts w:hint="eastAsia"/>
        </w:rPr>
        <w:t>.</w:t>
      </w:r>
      <w:r>
        <w:t xml:space="preserve"> </w:t>
      </w:r>
      <w:r>
        <w:rPr>
          <w:rFonts w:hint="eastAsia"/>
        </w:rPr>
        <w:t>Meanwhile, i</w:t>
      </w:r>
      <w:r>
        <w:t>t is recommended</w:t>
      </w:r>
      <w:r>
        <w:rPr>
          <w:rFonts w:hint="eastAsia"/>
        </w:rPr>
        <w:t xml:space="preserve"> </w:t>
      </w:r>
      <w:r>
        <w:t>to use Visual Studio IDE for VS users, and CLion IDE for run and debug</w:t>
      </w:r>
      <w:r>
        <w:rPr>
          <w:rFonts w:hint="eastAsia"/>
        </w:rPr>
        <w:t xml:space="preserve"> the FiPPP</w:t>
      </w:r>
      <w:r>
        <w:t xml:space="preserve">. Note that the author uses JetBrains </w:t>
      </w:r>
      <w:hyperlink r:id="rId22" w:history="1">
        <w:r>
          <w:rPr>
            <w:rStyle w:val="ad"/>
            <w:sz w:val="24"/>
          </w:rPr>
          <w:t>CLion</w:t>
        </w:r>
      </w:hyperlink>
      <w:r>
        <w:t xml:space="preserve"> 2022.3 software and Visual Studio 2022 Community software platform for developing and debug under Windows 11. The CMAKE version is 3.23.1 and the C/C++ compiler is gcc 10.3.0.</w:t>
      </w:r>
    </w:p>
    <w:p w14:paraId="71E1AB2F" w14:textId="77777777" w:rsidR="00DA6AD9" w:rsidRDefault="00DA6AD9">
      <w:pPr>
        <w:pStyle w:val="cumt"/>
        <w:spacing w:line="360" w:lineRule="auto"/>
        <w:ind w:firstLine="480"/>
      </w:pPr>
    </w:p>
    <w:p w14:paraId="79710BC7" w14:textId="77777777" w:rsidR="00DA6AD9" w:rsidRDefault="0008514D">
      <w:pPr>
        <w:pStyle w:val="cumtt2"/>
      </w:pPr>
      <w:bookmarkStart w:id="12" w:name="_Toc140524839"/>
      <w:r>
        <w:rPr>
          <w:rFonts w:hint="eastAsia"/>
        </w:rPr>
        <w:t>B</w:t>
      </w:r>
      <w:r>
        <w:t>uild new project</w:t>
      </w:r>
      <w:bookmarkEnd w:id="12"/>
    </w:p>
    <w:p w14:paraId="00DDCC1B" w14:textId="77777777" w:rsidR="00DA6AD9" w:rsidRDefault="0008514D">
      <w:pPr>
        <w:pStyle w:val="cumt"/>
        <w:numPr>
          <w:ilvl w:val="0"/>
          <w:numId w:val="3"/>
        </w:numPr>
        <w:ind w:firstLineChars="0"/>
      </w:pPr>
      <w:r>
        <w:rPr>
          <w:rFonts w:hint="eastAsia"/>
        </w:rPr>
        <w:t>V</w:t>
      </w:r>
      <w:r>
        <w:t>S user</w:t>
      </w:r>
    </w:p>
    <w:p w14:paraId="57EBD032" w14:textId="77777777" w:rsidR="00DA6AD9" w:rsidRDefault="0008514D">
      <w:pPr>
        <w:pStyle w:val="cumt"/>
        <w:spacing w:line="360" w:lineRule="auto"/>
        <w:ind w:firstLine="480"/>
      </w:pPr>
      <w:r>
        <w:rPr>
          <w:rFonts w:hint="eastAsia"/>
        </w:rPr>
        <w:t>F</w:t>
      </w:r>
      <w:r>
        <w:t>irst</w:t>
      </w:r>
      <w:r>
        <w:rPr>
          <w:rFonts w:hint="eastAsia"/>
        </w:rPr>
        <w:t>ly</w:t>
      </w:r>
      <w:r>
        <w:t xml:space="preserve">, download the </w:t>
      </w:r>
      <w:r>
        <w:rPr>
          <w:rFonts w:hint="eastAsia"/>
        </w:rPr>
        <w:t>FiPPP package</w:t>
      </w:r>
      <w:r>
        <w:t xml:space="preserve"> from</w:t>
      </w:r>
      <w:r>
        <w:rPr>
          <w:rFonts w:hint="eastAsia"/>
        </w:rPr>
        <w:t>: GPS toolbox webpage.</w:t>
      </w:r>
    </w:p>
    <w:p w14:paraId="0C9EE456" w14:textId="77777777" w:rsidR="00DA6AD9" w:rsidRDefault="0008514D">
      <w:pPr>
        <w:pStyle w:val="cumt"/>
        <w:spacing w:line="360" w:lineRule="auto"/>
        <w:ind w:firstLine="480"/>
      </w:pPr>
      <w:r>
        <w:t>Second</w:t>
      </w:r>
      <w:r>
        <w:rPr>
          <w:rFonts w:hint="eastAsia"/>
        </w:rPr>
        <w:t>ly</w:t>
      </w:r>
      <w:r>
        <w:t>, open the CMAKE GUI</w:t>
      </w:r>
      <w:r>
        <w:rPr>
          <w:rFonts w:hint="eastAsia"/>
        </w:rPr>
        <w:t xml:space="preserve"> window</w:t>
      </w:r>
      <w:r>
        <w:t>. Select</w:t>
      </w:r>
      <w:r>
        <w:rPr>
          <w:rFonts w:hint="eastAsia"/>
        </w:rPr>
        <w:t xml:space="preserve"> </w:t>
      </w:r>
      <w:r>
        <w:t>“</w:t>
      </w:r>
      <w:r>
        <w:rPr>
          <w:i/>
          <w:iCs/>
        </w:rPr>
        <w:t>where is the source code:</w:t>
      </w:r>
      <w:r>
        <w:t>” and “</w:t>
      </w:r>
      <w:r>
        <w:rPr>
          <w:i/>
          <w:iCs/>
        </w:rPr>
        <w:t>Where to build the binaries:</w:t>
      </w:r>
      <w:r>
        <w:t>”</w:t>
      </w:r>
      <w:r>
        <w:rPr>
          <w:rFonts w:hint="eastAsia"/>
        </w:rPr>
        <w:t xml:space="preserve">; the addresses of the defined folders should be created </w:t>
      </w:r>
      <w:r>
        <w:rPr>
          <w:rFonts w:hint="eastAsia"/>
        </w:rPr>
        <w:lastRenderedPageBreak/>
        <w:t>in the corresponding files. Then, c</w:t>
      </w:r>
      <w:r>
        <w:t>lick “</w:t>
      </w:r>
      <w:r>
        <w:rPr>
          <w:i/>
          <w:iCs/>
        </w:rPr>
        <w:t>Configure</w:t>
      </w:r>
      <w:r>
        <w:t>” and select the Visual Studio version in “</w:t>
      </w:r>
      <w:r>
        <w:rPr>
          <w:i/>
          <w:iCs/>
        </w:rPr>
        <w:t>Specify the generator for this project</w:t>
      </w:r>
      <w:r>
        <w:t>”.</w:t>
      </w:r>
      <w:r>
        <w:rPr>
          <w:rFonts w:hint="eastAsia"/>
        </w:rPr>
        <w:t xml:space="preserve"> Click the button </w:t>
      </w:r>
      <w:r>
        <w:t>“</w:t>
      </w:r>
      <w:r>
        <w:rPr>
          <w:i/>
          <w:iCs/>
        </w:rPr>
        <w:t>Finish</w:t>
      </w:r>
      <w:r>
        <w:t>”</w:t>
      </w:r>
      <w:r>
        <w:rPr>
          <w:rFonts w:hint="eastAsia"/>
        </w:rPr>
        <w:t xml:space="preserve"> to end the CMAKE configuration. As shown in Figure 3, click </w:t>
      </w:r>
      <w:r>
        <w:t>“</w:t>
      </w:r>
      <w:r>
        <w:rPr>
          <w:i/>
          <w:iCs/>
        </w:rPr>
        <w:t>Generate</w:t>
      </w:r>
      <w:r>
        <w:t>”</w:t>
      </w:r>
      <w:r>
        <w:rPr>
          <w:rFonts w:hint="eastAsia"/>
        </w:rPr>
        <w:t xml:space="preserve"> and </w:t>
      </w:r>
      <w:r>
        <w:t>“</w:t>
      </w:r>
      <w:r>
        <w:rPr>
          <w:i/>
          <w:iCs/>
        </w:rPr>
        <w:t>Open Project</w:t>
      </w:r>
      <w:r>
        <w:t>”</w:t>
      </w:r>
      <w:r>
        <w:rPr>
          <w:rFonts w:hint="eastAsia"/>
        </w:rPr>
        <w:t xml:space="preserve">. You can also find the </w:t>
      </w:r>
      <w:r>
        <w:t>“</w:t>
      </w:r>
      <w:r>
        <w:rPr>
          <w:rFonts w:hint="eastAsia"/>
        </w:rPr>
        <w:t>FiPPP</w:t>
      </w:r>
      <w:r>
        <w:t>.sln” file in the “</w:t>
      </w:r>
      <w:r>
        <w:rPr>
          <w:i/>
          <w:iCs/>
        </w:rPr>
        <w:t>build</w:t>
      </w:r>
      <w:r>
        <w:t xml:space="preserve">” folder to open the project </w:t>
      </w:r>
      <w:r>
        <w:rPr>
          <w:rFonts w:hint="eastAsia"/>
        </w:rPr>
        <w:t>as s</w:t>
      </w:r>
      <w:r>
        <w:t>hown in Fig</w:t>
      </w:r>
      <w:r>
        <w:rPr>
          <w:rFonts w:hint="eastAsia"/>
        </w:rPr>
        <w:t>ure</w:t>
      </w:r>
      <w:r>
        <w:t xml:space="preserve"> </w:t>
      </w:r>
      <w:r>
        <w:rPr>
          <w:rFonts w:hint="eastAsia"/>
        </w:rPr>
        <w:t>4</w:t>
      </w:r>
      <w:r>
        <w:t>.</w:t>
      </w:r>
    </w:p>
    <w:p w14:paraId="46AA71D6" w14:textId="77777777" w:rsidR="00DA6AD9" w:rsidRDefault="0008514D">
      <w:pPr>
        <w:pStyle w:val="af"/>
      </w:pPr>
      <w:r>
        <w:rPr>
          <w:noProof/>
        </w:rPr>
        <w:drawing>
          <wp:inline distT="0" distB="0" distL="0" distR="0" wp14:anchorId="33840C64" wp14:editId="6BDC2068">
            <wp:extent cx="3296920" cy="2305050"/>
            <wp:effectExtent l="0" t="0" r="508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296920" cy="2305050"/>
                    </a:xfrm>
                    <a:prstGeom prst="rect">
                      <a:avLst/>
                    </a:prstGeom>
                    <a:noFill/>
                    <a:ln>
                      <a:noFill/>
                    </a:ln>
                  </pic:spPr>
                </pic:pic>
              </a:graphicData>
            </a:graphic>
          </wp:inline>
        </w:drawing>
      </w:r>
    </w:p>
    <w:p w14:paraId="13DDFA3C" w14:textId="77777777" w:rsidR="00DA6AD9" w:rsidRDefault="0008514D">
      <w:pPr>
        <w:pStyle w:val="af"/>
        <w:spacing w:line="360" w:lineRule="auto"/>
        <w:rPr>
          <w:sz w:val="24"/>
          <w:szCs w:val="24"/>
        </w:rPr>
      </w:pPr>
      <w:r>
        <w:rPr>
          <w:rFonts w:hint="eastAsia"/>
          <w:sz w:val="24"/>
          <w:szCs w:val="24"/>
        </w:rPr>
        <w:t>(</w:t>
      </w:r>
      <w:r>
        <w:rPr>
          <w:sz w:val="24"/>
          <w:szCs w:val="24"/>
        </w:rPr>
        <w:t>a) CMake GUI</w:t>
      </w:r>
      <w:r>
        <w:rPr>
          <w:rFonts w:hint="eastAsia"/>
          <w:sz w:val="24"/>
          <w:szCs w:val="24"/>
        </w:rPr>
        <w:t xml:space="preserve"> window</w:t>
      </w:r>
    </w:p>
    <w:p w14:paraId="45D57AF5" w14:textId="77777777" w:rsidR="00DA6AD9" w:rsidRDefault="0008514D">
      <w:pPr>
        <w:pStyle w:val="af"/>
      </w:pPr>
      <w:r>
        <w:rPr>
          <w:noProof/>
        </w:rPr>
        <w:drawing>
          <wp:inline distT="0" distB="0" distL="0" distR="0" wp14:anchorId="76D42BF1" wp14:editId="44A6A7A0">
            <wp:extent cx="3272790" cy="2287905"/>
            <wp:effectExtent l="0" t="0" r="381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272790" cy="2287905"/>
                    </a:xfrm>
                    <a:prstGeom prst="rect">
                      <a:avLst/>
                    </a:prstGeom>
                    <a:noFill/>
                    <a:ln>
                      <a:noFill/>
                    </a:ln>
                  </pic:spPr>
                </pic:pic>
              </a:graphicData>
            </a:graphic>
          </wp:inline>
        </w:drawing>
      </w:r>
    </w:p>
    <w:p w14:paraId="29DAD475" w14:textId="77777777" w:rsidR="00DA6AD9" w:rsidRDefault="0008514D">
      <w:pPr>
        <w:pStyle w:val="af"/>
        <w:spacing w:line="360" w:lineRule="auto"/>
        <w:rPr>
          <w:sz w:val="24"/>
          <w:szCs w:val="24"/>
        </w:rPr>
      </w:pPr>
      <w:r>
        <w:rPr>
          <w:rFonts w:hint="eastAsia"/>
          <w:sz w:val="24"/>
          <w:szCs w:val="24"/>
        </w:rPr>
        <w:t>(</w:t>
      </w:r>
      <w:r>
        <w:rPr>
          <w:sz w:val="24"/>
          <w:szCs w:val="24"/>
        </w:rPr>
        <w:t>b) Configure option</w:t>
      </w:r>
    </w:p>
    <w:p w14:paraId="4B1562F9" w14:textId="77777777" w:rsidR="00DA6AD9" w:rsidRDefault="0008514D">
      <w:pPr>
        <w:pStyle w:val="af"/>
        <w:spacing w:line="360" w:lineRule="auto"/>
        <w:rPr>
          <w:sz w:val="24"/>
          <w:szCs w:val="24"/>
        </w:rPr>
      </w:pPr>
      <w:r>
        <w:rPr>
          <w:sz w:val="24"/>
          <w:szCs w:val="24"/>
        </w:rPr>
        <w:t>Fig</w:t>
      </w:r>
      <w:r>
        <w:rPr>
          <w:rFonts w:hint="eastAsia"/>
          <w:sz w:val="24"/>
          <w:szCs w:val="24"/>
        </w:rPr>
        <w:t>ure</w:t>
      </w:r>
      <w:r>
        <w:rPr>
          <w:sz w:val="24"/>
          <w:szCs w:val="24"/>
        </w:rPr>
        <w:t xml:space="preserve"> </w:t>
      </w:r>
      <w:r>
        <w:rPr>
          <w:rFonts w:hint="eastAsia"/>
          <w:sz w:val="24"/>
          <w:szCs w:val="24"/>
        </w:rPr>
        <w:t>3</w:t>
      </w:r>
      <w:r>
        <w:rPr>
          <w:sz w:val="24"/>
          <w:szCs w:val="24"/>
        </w:rPr>
        <w:t xml:space="preserve"> </w:t>
      </w:r>
      <w:r>
        <w:rPr>
          <w:rFonts w:hint="eastAsia"/>
          <w:sz w:val="24"/>
          <w:szCs w:val="24"/>
        </w:rPr>
        <w:t>CMAKE GUI c</w:t>
      </w:r>
      <w:r>
        <w:rPr>
          <w:sz w:val="24"/>
          <w:szCs w:val="24"/>
        </w:rPr>
        <w:t>onfigure options</w:t>
      </w:r>
      <w:r>
        <w:rPr>
          <w:rFonts w:hint="eastAsia"/>
          <w:sz w:val="24"/>
          <w:szCs w:val="24"/>
        </w:rPr>
        <w:t xml:space="preserve"> for building new project</w:t>
      </w:r>
    </w:p>
    <w:p w14:paraId="0E82B577" w14:textId="77777777" w:rsidR="00DA6AD9" w:rsidRDefault="0008514D">
      <w:pPr>
        <w:pStyle w:val="af"/>
      </w:pPr>
      <w:r>
        <w:rPr>
          <w:noProof/>
        </w:rPr>
        <w:lastRenderedPageBreak/>
        <w:drawing>
          <wp:inline distT="0" distB="0" distL="0" distR="0" wp14:anchorId="48796E54" wp14:editId="758A781C">
            <wp:extent cx="3190240" cy="2230120"/>
            <wp:effectExtent l="0" t="0" r="1016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190240" cy="2230120"/>
                    </a:xfrm>
                    <a:prstGeom prst="rect">
                      <a:avLst/>
                    </a:prstGeom>
                    <a:noFill/>
                    <a:ln>
                      <a:noFill/>
                    </a:ln>
                  </pic:spPr>
                </pic:pic>
              </a:graphicData>
            </a:graphic>
          </wp:inline>
        </w:drawing>
      </w:r>
    </w:p>
    <w:p w14:paraId="477842E3" w14:textId="77777777" w:rsidR="00DA6AD9" w:rsidRDefault="0008514D">
      <w:pPr>
        <w:pStyle w:val="af"/>
        <w:spacing w:afterLines="50" w:after="156" w:line="360" w:lineRule="auto"/>
        <w:rPr>
          <w:sz w:val="24"/>
          <w:szCs w:val="24"/>
        </w:rPr>
      </w:pPr>
      <w:r>
        <w:rPr>
          <w:sz w:val="24"/>
          <w:szCs w:val="24"/>
        </w:rPr>
        <w:t>Fig</w:t>
      </w:r>
      <w:r>
        <w:rPr>
          <w:rFonts w:hint="eastAsia"/>
          <w:sz w:val="24"/>
          <w:szCs w:val="24"/>
        </w:rPr>
        <w:t>ure 4</w:t>
      </w:r>
      <w:r>
        <w:rPr>
          <w:sz w:val="24"/>
          <w:szCs w:val="24"/>
        </w:rPr>
        <w:t xml:space="preserve"> Configuring and Generating</w:t>
      </w:r>
      <w:r>
        <w:rPr>
          <w:rFonts w:hint="eastAsia"/>
          <w:sz w:val="24"/>
          <w:szCs w:val="24"/>
        </w:rPr>
        <w:t xml:space="preserve"> of new project</w:t>
      </w:r>
    </w:p>
    <w:p w14:paraId="6BAAE231" w14:textId="77777777" w:rsidR="00DA6AD9" w:rsidRDefault="0008514D">
      <w:pPr>
        <w:pStyle w:val="s"/>
        <w:spacing w:line="240" w:lineRule="auto"/>
        <w:ind w:firstLineChars="0" w:firstLine="0"/>
        <w:jc w:val="center"/>
      </w:pPr>
      <w:r>
        <w:rPr>
          <w:rFonts w:hint="eastAsia"/>
          <w:noProof/>
        </w:rPr>
        <w:drawing>
          <wp:inline distT="0" distB="0" distL="114300" distR="114300" wp14:anchorId="5C2EC414" wp14:editId="0925217D">
            <wp:extent cx="3580765" cy="2137410"/>
            <wp:effectExtent l="0" t="0" r="635" b="8890"/>
            <wp:docPr id="20" name="图片 20" descr="Build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uilddone"/>
                    <pic:cNvPicPr>
                      <a:picLocks noChangeAspect="1"/>
                    </pic:cNvPicPr>
                  </pic:nvPicPr>
                  <pic:blipFill>
                    <a:blip r:embed="rId26"/>
                    <a:stretch>
                      <a:fillRect/>
                    </a:stretch>
                  </pic:blipFill>
                  <pic:spPr>
                    <a:xfrm>
                      <a:off x="0" y="0"/>
                      <a:ext cx="3580765" cy="2137410"/>
                    </a:xfrm>
                    <a:prstGeom prst="rect">
                      <a:avLst/>
                    </a:prstGeom>
                  </pic:spPr>
                </pic:pic>
              </a:graphicData>
            </a:graphic>
          </wp:inline>
        </w:drawing>
      </w:r>
    </w:p>
    <w:p w14:paraId="15B468F1" w14:textId="77777777" w:rsidR="00DA6AD9" w:rsidRDefault="0008514D">
      <w:pPr>
        <w:pStyle w:val="s"/>
        <w:spacing w:line="240" w:lineRule="auto"/>
        <w:ind w:firstLineChars="0" w:firstLine="0"/>
        <w:jc w:val="center"/>
      </w:pPr>
      <w:r>
        <w:rPr>
          <w:rFonts w:hint="eastAsia"/>
        </w:rPr>
        <w:t>Figure 5 Compiling the FiPPP software after building</w:t>
      </w:r>
    </w:p>
    <w:p w14:paraId="452A91D5" w14:textId="77777777" w:rsidR="00DA6AD9" w:rsidRDefault="0008514D">
      <w:pPr>
        <w:pStyle w:val="cumt"/>
        <w:spacing w:line="360" w:lineRule="auto"/>
        <w:ind w:firstLine="480"/>
      </w:pPr>
      <w:r>
        <w:rPr>
          <w:rFonts w:hint="eastAsia"/>
        </w:rPr>
        <w:t xml:space="preserve">After the completion of project building, user can open the </w:t>
      </w:r>
      <w:r>
        <w:t>“FiPPP.sln” project file</w:t>
      </w:r>
      <w:r>
        <w:rPr>
          <w:rFonts w:hint="eastAsia"/>
        </w:rPr>
        <w:t xml:space="preserve"> under the </w:t>
      </w:r>
      <w:r>
        <w:t>“</w:t>
      </w:r>
      <w:r>
        <w:rPr>
          <w:i/>
          <w:iCs/>
        </w:rPr>
        <w:t>build</w:t>
      </w:r>
      <w:r>
        <w:t>”</w:t>
      </w:r>
      <w:r>
        <w:rPr>
          <w:rFonts w:hint="eastAsia"/>
        </w:rPr>
        <w:t xml:space="preserve"> folder, or </w:t>
      </w:r>
      <w:r>
        <w:t>directly click “</w:t>
      </w:r>
      <w:r>
        <w:rPr>
          <w:i/>
          <w:iCs/>
        </w:rPr>
        <w:t>Open Project</w:t>
      </w:r>
      <w:r>
        <w:t>” as shown in Fig</w:t>
      </w:r>
      <w:r>
        <w:rPr>
          <w:rFonts w:hint="eastAsia"/>
        </w:rPr>
        <w:t>ure 5</w:t>
      </w:r>
      <w:r>
        <w:t>.</w:t>
      </w:r>
    </w:p>
    <w:p w14:paraId="0D297FA2" w14:textId="77777777" w:rsidR="00DA6AD9" w:rsidRDefault="0008514D">
      <w:pPr>
        <w:pStyle w:val="cumt"/>
        <w:spacing w:line="360" w:lineRule="auto"/>
        <w:ind w:firstLine="480"/>
      </w:pPr>
      <w:r>
        <w:rPr>
          <w:rFonts w:hint="eastAsia"/>
        </w:rPr>
        <w:t>Step 1:</w:t>
      </w:r>
      <w:r>
        <w:t xml:space="preserve"> set </w:t>
      </w:r>
      <w:r>
        <w:rPr>
          <w:rFonts w:hint="eastAsia"/>
        </w:rPr>
        <w:t xml:space="preserve">the </w:t>
      </w:r>
      <w:r>
        <w:t>“</w:t>
      </w:r>
      <w:r>
        <w:rPr>
          <w:i/>
          <w:iCs/>
        </w:rPr>
        <w:t>FiPPP</w:t>
      </w:r>
      <w:r>
        <w:rPr>
          <w:rFonts w:hint="eastAsia"/>
          <w:i/>
          <w:iCs/>
        </w:rPr>
        <w:t xml:space="preserve"> </w:t>
      </w:r>
      <w:r>
        <w:rPr>
          <w:i/>
          <w:iCs/>
        </w:rPr>
        <w:t>Solver</w:t>
      </w:r>
      <w:r>
        <w:t xml:space="preserve">” as the first startup </w:t>
      </w:r>
      <w:r>
        <w:rPr>
          <w:rFonts w:hint="eastAsia"/>
        </w:rPr>
        <w:t>project as s</w:t>
      </w:r>
      <w:r>
        <w:t xml:space="preserve">hown </w:t>
      </w:r>
      <w:r>
        <w:rPr>
          <w:rFonts w:hint="eastAsia"/>
        </w:rPr>
        <w:t>in</w:t>
      </w:r>
      <w:r>
        <w:t xml:space="preserve"> Fig</w:t>
      </w:r>
      <w:r>
        <w:rPr>
          <w:rFonts w:hint="eastAsia"/>
        </w:rPr>
        <w:t>ure</w:t>
      </w:r>
      <w:r>
        <w:t xml:space="preserve"> </w:t>
      </w:r>
      <w:r>
        <w:rPr>
          <w:rFonts w:hint="eastAsia"/>
        </w:rPr>
        <w:t>6</w:t>
      </w:r>
      <w:r>
        <w:t>.</w:t>
      </w:r>
    </w:p>
    <w:p w14:paraId="0C1228DF" w14:textId="77777777" w:rsidR="00DA6AD9" w:rsidRDefault="0008514D">
      <w:pPr>
        <w:pStyle w:val="af"/>
      </w:pPr>
      <w:r>
        <w:rPr>
          <w:noProof/>
        </w:rPr>
        <w:drawing>
          <wp:inline distT="0" distB="0" distL="0" distR="0" wp14:anchorId="7082734D" wp14:editId="578E4855">
            <wp:extent cx="3616325" cy="2158365"/>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616325" cy="2158365"/>
                    </a:xfrm>
                    <a:prstGeom prst="rect">
                      <a:avLst/>
                    </a:prstGeom>
                    <a:noFill/>
                    <a:ln>
                      <a:noFill/>
                    </a:ln>
                  </pic:spPr>
                </pic:pic>
              </a:graphicData>
            </a:graphic>
          </wp:inline>
        </w:drawing>
      </w:r>
    </w:p>
    <w:p w14:paraId="2FB69D46" w14:textId="77777777" w:rsidR="00DA6AD9" w:rsidRDefault="0008514D">
      <w:pPr>
        <w:pStyle w:val="af"/>
        <w:spacing w:line="360" w:lineRule="auto"/>
        <w:rPr>
          <w:sz w:val="24"/>
          <w:szCs w:val="24"/>
        </w:rPr>
      </w:pPr>
      <w:r>
        <w:rPr>
          <w:rFonts w:hint="eastAsia"/>
          <w:sz w:val="24"/>
          <w:szCs w:val="24"/>
        </w:rPr>
        <w:t>F</w:t>
      </w:r>
      <w:r>
        <w:rPr>
          <w:sz w:val="24"/>
          <w:szCs w:val="24"/>
        </w:rPr>
        <w:t>ig</w:t>
      </w:r>
      <w:r>
        <w:rPr>
          <w:rFonts w:hint="eastAsia"/>
          <w:sz w:val="24"/>
          <w:szCs w:val="24"/>
        </w:rPr>
        <w:t>ure</w:t>
      </w:r>
      <w:r>
        <w:rPr>
          <w:sz w:val="24"/>
          <w:szCs w:val="24"/>
        </w:rPr>
        <w:t xml:space="preserve"> </w:t>
      </w:r>
      <w:r>
        <w:rPr>
          <w:rFonts w:hint="eastAsia"/>
          <w:sz w:val="24"/>
          <w:szCs w:val="24"/>
        </w:rPr>
        <w:t>6</w:t>
      </w:r>
      <w:r>
        <w:rPr>
          <w:sz w:val="24"/>
          <w:szCs w:val="24"/>
        </w:rPr>
        <w:t xml:space="preserve"> </w:t>
      </w:r>
      <w:r>
        <w:rPr>
          <w:rFonts w:hint="eastAsia"/>
          <w:sz w:val="24"/>
          <w:szCs w:val="24"/>
        </w:rPr>
        <w:t>S</w:t>
      </w:r>
      <w:r>
        <w:rPr>
          <w:sz w:val="24"/>
          <w:szCs w:val="24"/>
        </w:rPr>
        <w:t>et</w:t>
      </w:r>
      <w:r>
        <w:rPr>
          <w:rFonts w:hint="eastAsia"/>
          <w:sz w:val="24"/>
          <w:szCs w:val="24"/>
        </w:rPr>
        <w:t>ting the</w:t>
      </w:r>
      <w:r>
        <w:rPr>
          <w:sz w:val="24"/>
          <w:szCs w:val="24"/>
        </w:rPr>
        <w:t xml:space="preserve"> first startup </w:t>
      </w:r>
      <w:r>
        <w:rPr>
          <w:rFonts w:hint="eastAsia"/>
          <w:sz w:val="24"/>
          <w:szCs w:val="24"/>
        </w:rPr>
        <w:t>project</w:t>
      </w:r>
    </w:p>
    <w:p w14:paraId="0BBC4AFE" w14:textId="77777777" w:rsidR="00DA6AD9" w:rsidRDefault="0008514D">
      <w:pPr>
        <w:pStyle w:val="cumt"/>
        <w:spacing w:afterLines="50" w:after="156" w:line="360" w:lineRule="auto"/>
        <w:ind w:firstLine="480"/>
      </w:pPr>
      <w:r>
        <w:rPr>
          <w:rFonts w:hint="eastAsia"/>
        </w:rPr>
        <w:t xml:space="preserve">Step 2: </w:t>
      </w:r>
      <w:r>
        <w:t>add the “</w:t>
      </w:r>
      <w:r>
        <w:rPr>
          <w:i/>
          <w:iCs/>
        </w:rPr>
        <w:t>Command Arguments</w:t>
      </w:r>
      <w:r>
        <w:t>” and “</w:t>
      </w:r>
      <w:r>
        <w:rPr>
          <w:i/>
          <w:iCs/>
        </w:rPr>
        <w:t>Working Directory</w:t>
      </w:r>
      <w:r>
        <w:t>” in the FiPPP</w:t>
      </w:r>
      <w:r>
        <w:rPr>
          <w:rFonts w:hint="eastAsia"/>
        </w:rPr>
        <w:t xml:space="preserve"> </w:t>
      </w:r>
      <w:r>
        <w:lastRenderedPageBreak/>
        <w:t>Solver property page</w:t>
      </w:r>
      <w:r>
        <w:rPr>
          <w:rFonts w:hint="eastAsia"/>
        </w:rPr>
        <w:t xml:space="preserve"> as s</w:t>
      </w:r>
      <w:r>
        <w:t xml:space="preserve">hown </w:t>
      </w:r>
      <w:r>
        <w:rPr>
          <w:rFonts w:hint="eastAsia"/>
        </w:rPr>
        <w:t>in</w:t>
      </w:r>
      <w:r>
        <w:t xml:space="preserve"> Fig</w:t>
      </w:r>
      <w:r>
        <w:rPr>
          <w:rFonts w:hint="eastAsia"/>
        </w:rPr>
        <w:t>ure</w:t>
      </w:r>
      <w:r>
        <w:t xml:space="preserve"> </w:t>
      </w:r>
      <w:r>
        <w:rPr>
          <w:rFonts w:hint="eastAsia"/>
        </w:rPr>
        <w:t>7</w:t>
      </w:r>
      <w:r>
        <w:t>.</w:t>
      </w:r>
      <w:r>
        <w:rPr>
          <w:rFonts w:hint="eastAsia"/>
        </w:rPr>
        <w:t xml:space="preserve"> Then, users can find the </w:t>
      </w:r>
      <w:r>
        <w:t>“</w:t>
      </w:r>
      <w:r>
        <w:rPr>
          <w:i/>
          <w:iCs/>
        </w:rPr>
        <w:t>FiPPP.conf</w:t>
      </w:r>
      <w:r>
        <w:t>”</w:t>
      </w:r>
      <w:r>
        <w:rPr>
          <w:rFonts w:hint="eastAsia"/>
        </w:rPr>
        <w:t xml:space="preserve"> under the </w:t>
      </w:r>
      <w:r>
        <w:t>“</w:t>
      </w:r>
      <w:r>
        <w:rPr>
          <w:rFonts w:hint="eastAsia"/>
          <w:i/>
          <w:iCs/>
        </w:rPr>
        <w:t>FiPPP</w:t>
      </w:r>
      <w:r>
        <w:t>”</w:t>
      </w:r>
      <w:r>
        <w:rPr>
          <w:rFonts w:hint="eastAsia"/>
        </w:rPr>
        <w:t xml:space="preserve"> folder. It should be noted that user needs input </w:t>
      </w:r>
      <w:r>
        <w:t>“-</w:t>
      </w:r>
      <w:r>
        <w:rPr>
          <w:i/>
          <w:iCs/>
        </w:rPr>
        <w:t>c FiPPP.conf</w:t>
      </w:r>
      <w:r>
        <w:t>”</w:t>
      </w:r>
      <w:r>
        <w:rPr>
          <w:rFonts w:hint="eastAsia"/>
        </w:rPr>
        <w:t xml:space="preserve"> in </w:t>
      </w:r>
      <w:r>
        <w:t>“</w:t>
      </w:r>
      <w:r>
        <w:rPr>
          <w:i/>
          <w:iCs/>
        </w:rPr>
        <w:t>Command Arguments</w:t>
      </w:r>
      <w:r>
        <w:t>”</w:t>
      </w:r>
      <w:r>
        <w:rPr>
          <w:rFonts w:hint="eastAsia"/>
        </w:rPr>
        <w:t xml:space="preserve">, and the path of </w:t>
      </w:r>
      <w:r>
        <w:t>“</w:t>
      </w:r>
      <w:r>
        <w:rPr>
          <w:i/>
          <w:iCs/>
        </w:rPr>
        <w:t>FiPPP.conf</w:t>
      </w:r>
      <w:r>
        <w:t>”</w:t>
      </w:r>
      <w:r>
        <w:rPr>
          <w:rFonts w:hint="eastAsia"/>
        </w:rPr>
        <w:t xml:space="preserve"> should be added in </w:t>
      </w:r>
      <w:r>
        <w:t>“</w:t>
      </w:r>
      <w:r>
        <w:rPr>
          <w:i/>
          <w:iCs/>
        </w:rPr>
        <w:t>Working Directory</w:t>
      </w:r>
      <w:r>
        <w:t>”</w:t>
      </w:r>
      <w:r>
        <w:rPr>
          <w:rFonts w:hint="eastAsia"/>
        </w:rPr>
        <w:t>.</w:t>
      </w:r>
    </w:p>
    <w:p w14:paraId="5195AD77" w14:textId="77777777" w:rsidR="00DA6AD9" w:rsidRDefault="0008514D">
      <w:pPr>
        <w:pStyle w:val="af"/>
      </w:pPr>
      <w:r>
        <w:rPr>
          <w:noProof/>
        </w:rPr>
        <w:drawing>
          <wp:inline distT="0" distB="0" distL="0" distR="0" wp14:anchorId="0879CC5C" wp14:editId="43A192FA">
            <wp:extent cx="3853180" cy="18288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853180" cy="1828800"/>
                    </a:xfrm>
                    <a:prstGeom prst="rect">
                      <a:avLst/>
                    </a:prstGeom>
                    <a:noFill/>
                    <a:ln>
                      <a:noFill/>
                    </a:ln>
                  </pic:spPr>
                </pic:pic>
              </a:graphicData>
            </a:graphic>
          </wp:inline>
        </w:drawing>
      </w:r>
    </w:p>
    <w:p w14:paraId="762C9B19" w14:textId="77777777" w:rsidR="00DA6AD9" w:rsidRDefault="0008514D">
      <w:pPr>
        <w:pStyle w:val="af"/>
        <w:spacing w:afterLines="50" w:after="156" w:line="360" w:lineRule="auto"/>
        <w:rPr>
          <w:sz w:val="24"/>
          <w:szCs w:val="24"/>
        </w:rPr>
      </w:pPr>
      <w:r>
        <w:rPr>
          <w:rFonts w:hint="eastAsia"/>
          <w:sz w:val="24"/>
          <w:szCs w:val="24"/>
        </w:rPr>
        <w:t>F</w:t>
      </w:r>
      <w:r>
        <w:rPr>
          <w:sz w:val="24"/>
          <w:szCs w:val="24"/>
        </w:rPr>
        <w:t>ig</w:t>
      </w:r>
      <w:r>
        <w:rPr>
          <w:rFonts w:hint="eastAsia"/>
          <w:sz w:val="24"/>
          <w:szCs w:val="24"/>
        </w:rPr>
        <w:t>ure</w:t>
      </w:r>
      <w:r>
        <w:rPr>
          <w:sz w:val="24"/>
          <w:szCs w:val="24"/>
        </w:rPr>
        <w:t xml:space="preserve"> </w:t>
      </w:r>
      <w:r>
        <w:rPr>
          <w:rFonts w:hint="eastAsia"/>
          <w:sz w:val="24"/>
          <w:szCs w:val="24"/>
        </w:rPr>
        <w:t>7</w:t>
      </w:r>
      <w:r>
        <w:rPr>
          <w:sz w:val="24"/>
          <w:szCs w:val="24"/>
        </w:rPr>
        <w:t xml:space="preserve"> </w:t>
      </w:r>
      <w:r>
        <w:rPr>
          <w:rFonts w:hint="eastAsia"/>
          <w:sz w:val="24"/>
          <w:szCs w:val="24"/>
        </w:rPr>
        <w:t>Inputting</w:t>
      </w:r>
      <w:r>
        <w:rPr>
          <w:sz w:val="24"/>
          <w:szCs w:val="24"/>
        </w:rPr>
        <w:t xml:space="preserve"> </w:t>
      </w:r>
      <w:r>
        <w:rPr>
          <w:i/>
          <w:iCs/>
          <w:sz w:val="24"/>
          <w:szCs w:val="24"/>
        </w:rPr>
        <w:t>Command Arguments</w:t>
      </w:r>
      <w:r>
        <w:rPr>
          <w:sz w:val="24"/>
          <w:szCs w:val="24"/>
        </w:rPr>
        <w:t xml:space="preserve"> and </w:t>
      </w:r>
      <w:r>
        <w:rPr>
          <w:i/>
          <w:iCs/>
          <w:sz w:val="24"/>
          <w:szCs w:val="24"/>
        </w:rPr>
        <w:t>Working Directory</w:t>
      </w:r>
    </w:p>
    <w:p w14:paraId="28470B5D" w14:textId="77777777" w:rsidR="00DA6AD9" w:rsidRDefault="0008514D">
      <w:pPr>
        <w:pStyle w:val="s"/>
        <w:spacing w:afterLines="50" w:after="156" w:line="360" w:lineRule="auto"/>
        <w:ind w:firstLine="480"/>
        <w:rPr>
          <w:szCs w:val="24"/>
        </w:rPr>
      </w:pPr>
      <w:r>
        <w:rPr>
          <w:rFonts w:hint="eastAsia"/>
          <w:szCs w:val="24"/>
        </w:rPr>
        <w:t>Step 3:</w:t>
      </w:r>
      <w:r>
        <w:rPr>
          <w:szCs w:val="24"/>
        </w:rPr>
        <w:t xml:space="preserve"> </w:t>
      </w:r>
      <w:r>
        <w:rPr>
          <w:rFonts w:hint="eastAsia"/>
          <w:szCs w:val="24"/>
        </w:rPr>
        <w:t xml:space="preserve">Because of the global stations used in DCB/OSB estimation, the </w:t>
      </w:r>
      <w:r>
        <w:rPr>
          <w:szCs w:val="24"/>
        </w:rPr>
        <w:t>“</w:t>
      </w:r>
      <w:r>
        <w:rPr>
          <w:i/>
          <w:iCs/>
          <w:szCs w:val="24"/>
        </w:rPr>
        <w:t>Heap Reserve Size</w:t>
      </w:r>
      <w:r>
        <w:rPr>
          <w:szCs w:val="24"/>
        </w:rPr>
        <w:t>” and “</w:t>
      </w:r>
      <w:r>
        <w:rPr>
          <w:i/>
          <w:iCs/>
          <w:szCs w:val="24"/>
        </w:rPr>
        <w:t>Stack Reserve Size</w:t>
      </w:r>
      <w:r>
        <w:rPr>
          <w:szCs w:val="24"/>
        </w:rPr>
        <w:t>”</w:t>
      </w:r>
      <w:r>
        <w:rPr>
          <w:rFonts w:hint="eastAsia"/>
          <w:szCs w:val="24"/>
        </w:rPr>
        <w:t xml:space="preserve"> should</w:t>
      </w:r>
      <w:r>
        <w:rPr>
          <w:szCs w:val="24"/>
        </w:rPr>
        <w:t xml:space="preserve"> be</w:t>
      </w:r>
      <w:r>
        <w:rPr>
          <w:rFonts w:hint="eastAsia"/>
          <w:szCs w:val="24"/>
        </w:rPr>
        <w:t xml:space="preserve"> increased to </w:t>
      </w:r>
      <w:r>
        <w:rPr>
          <w:szCs w:val="24"/>
        </w:rPr>
        <w:t>“</w:t>
      </w:r>
      <w:r>
        <w:rPr>
          <w:i/>
          <w:iCs/>
          <w:szCs w:val="24"/>
        </w:rPr>
        <w:t>1600000000</w:t>
      </w:r>
      <w:r>
        <w:rPr>
          <w:szCs w:val="24"/>
        </w:rPr>
        <w:t>”</w:t>
      </w:r>
      <w:r>
        <w:rPr>
          <w:rFonts w:hint="eastAsia"/>
          <w:szCs w:val="24"/>
        </w:rPr>
        <w:t xml:space="preserve"> as shown in Figure 8. </w:t>
      </w:r>
      <w:r>
        <w:rPr>
          <w:rFonts w:hint="eastAsia"/>
          <w:i/>
          <w:iCs/>
          <w:szCs w:val="24"/>
        </w:rPr>
        <w:t xml:space="preserve">Note that the </w:t>
      </w:r>
      <w:r>
        <w:rPr>
          <w:i/>
          <w:iCs/>
          <w:szCs w:val="24"/>
        </w:rPr>
        <w:t>“</w:t>
      </w:r>
      <w:r>
        <w:rPr>
          <w:rFonts w:hint="eastAsia"/>
          <w:i/>
          <w:iCs/>
          <w:szCs w:val="24"/>
        </w:rPr>
        <w:t>Stack Reserve Size</w:t>
      </w:r>
      <w:r>
        <w:rPr>
          <w:i/>
          <w:iCs/>
          <w:szCs w:val="24"/>
        </w:rPr>
        <w:t>”</w:t>
      </w:r>
      <w:r>
        <w:rPr>
          <w:rFonts w:hint="eastAsia"/>
          <w:i/>
          <w:iCs/>
          <w:szCs w:val="24"/>
        </w:rPr>
        <w:t xml:space="preserve"> value needs to be set according to your own computer configuration. If it is too large, the FiPPP cannot be started normally. If it is too small, the EsitimateBias function cannot be used.</w:t>
      </w:r>
    </w:p>
    <w:p w14:paraId="488BBD3C" w14:textId="77777777" w:rsidR="00DA6AD9" w:rsidRDefault="0008514D">
      <w:pPr>
        <w:pStyle w:val="af"/>
      </w:pPr>
      <w:r>
        <w:rPr>
          <w:noProof/>
        </w:rPr>
        <w:drawing>
          <wp:inline distT="0" distB="0" distL="0" distR="0" wp14:anchorId="28906B72" wp14:editId="4776BA19">
            <wp:extent cx="3608070" cy="2518410"/>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608070" cy="2518410"/>
                    </a:xfrm>
                    <a:prstGeom prst="rect">
                      <a:avLst/>
                    </a:prstGeom>
                    <a:noFill/>
                    <a:ln>
                      <a:noFill/>
                    </a:ln>
                  </pic:spPr>
                </pic:pic>
              </a:graphicData>
            </a:graphic>
          </wp:inline>
        </w:drawing>
      </w:r>
    </w:p>
    <w:p w14:paraId="33E78775" w14:textId="77777777" w:rsidR="00DA6AD9" w:rsidRDefault="0008514D">
      <w:pPr>
        <w:pStyle w:val="af"/>
        <w:spacing w:line="360" w:lineRule="auto"/>
        <w:rPr>
          <w:sz w:val="24"/>
          <w:szCs w:val="24"/>
        </w:rPr>
      </w:pPr>
      <w:r>
        <w:rPr>
          <w:rFonts w:hint="eastAsia"/>
          <w:sz w:val="24"/>
          <w:szCs w:val="24"/>
        </w:rPr>
        <w:t>Figure 8 Modifying the reserve size</w:t>
      </w:r>
    </w:p>
    <w:p w14:paraId="5444531E" w14:textId="77777777" w:rsidR="00DA6AD9" w:rsidRDefault="0008514D">
      <w:pPr>
        <w:pStyle w:val="af"/>
        <w:spacing w:afterLines="50" w:after="156" w:line="360" w:lineRule="auto"/>
        <w:rPr>
          <w:sz w:val="24"/>
          <w:szCs w:val="24"/>
        </w:rPr>
      </w:pPr>
      <w:r>
        <w:rPr>
          <w:rFonts w:hint="eastAsia"/>
          <w:noProof/>
          <w:sz w:val="24"/>
          <w:szCs w:val="24"/>
        </w:rPr>
        <w:lastRenderedPageBreak/>
        <w:drawing>
          <wp:inline distT="0" distB="0" distL="114300" distR="114300" wp14:anchorId="30CE2813" wp14:editId="6FE43651">
            <wp:extent cx="3667125" cy="2023745"/>
            <wp:effectExtent l="0" t="0" r="3175" b="8255"/>
            <wp:docPr id="35" name="图片 35"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un"/>
                    <pic:cNvPicPr>
                      <a:picLocks noChangeAspect="1"/>
                    </pic:cNvPicPr>
                  </pic:nvPicPr>
                  <pic:blipFill>
                    <a:blip r:embed="rId30"/>
                    <a:stretch>
                      <a:fillRect/>
                    </a:stretch>
                  </pic:blipFill>
                  <pic:spPr>
                    <a:xfrm>
                      <a:off x="0" y="0"/>
                      <a:ext cx="3667125" cy="2023745"/>
                    </a:xfrm>
                    <a:prstGeom prst="rect">
                      <a:avLst/>
                    </a:prstGeom>
                  </pic:spPr>
                </pic:pic>
              </a:graphicData>
            </a:graphic>
          </wp:inline>
        </w:drawing>
      </w:r>
    </w:p>
    <w:p w14:paraId="5C3587E7" w14:textId="77777777" w:rsidR="00DA6AD9" w:rsidRDefault="0008514D">
      <w:pPr>
        <w:pStyle w:val="s"/>
        <w:ind w:firstLineChars="0" w:firstLine="0"/>
        <w:jc w:val="center"/>
        <w:rPr>
          <w:szCs w:val="24"/>
        </w:rPr>
      </w:pPr>
      <w:r>
        <w:rPr>
          <w:rFonts w:hint="eastAsia"/>
          <w:szCs w:val="24"/>
        </w:rPr>
        <w:t>Figure 9 The Run window of FiPPP processing</w:t>
      </w:r>
    </w:p>
    <w:p w14:paraId="0CAB993D" w14:textId="77777777" w:rsidR="00DA6AD9" w:rsidRDefault="0008514D">
      <w:pPr>
        <w:pStyle w:val="cumt"/>
        <w:numPr>
          <w:ilvl w:val="0"/>
          <w:numId w:val="3"/>
        </w:numPr>
        <w:ind w:firstLineChars="0"/>
      </w:pPr>
      <w:r>
        <w:rPr>
          <w:rFonts w:hint="eastAsia"/>
        </w:rPr>
        <w:t>G</w:t>
      </w:r>
      <w:r>
        <w:t>NU user</w:t>
      </w:r>
    </w:p>
    <w:p w14:paraId="2E22775A" w14:textId="77777777" w:rsidR="00DA6AD9" w:rsidRDefault="0008514D">
      <w:pPr>
        <w:pStyle w:val="cumt"/>
        <w:ind w:firstLine="480"/>
      </w:pPr>
      <w:r>
        <w:rPr>
          <w:rFonts w:hint="eastAsia"/>
        </w:rPr>
        <w:t>F</w:t>
      </w:r>
      <w:r>
        <w:t>irstly, download the FiPPP package from: GPS toolbox webpage.</w:t>
      </w:r>
    </w:p>
    <w:p w14:paraId="7B498864" w14:textId="77777777" w:rsidR="00DA6AD9" w:rsidRDefault="0008514D">
      <w:pPr>
        <w:pStyle w:val="cumt"/>
        <w:ind w:firstLine="480"/>
      </w:pPr>
      <w:r>
        <w:rPr>
          <w:rFonts w:hint="eastAsia"/>
        </w:rPr>
        <w:t>S</w:t>
      </w:r>
      <w:r>
        <w:t>econdly, load the FiPPP project, after cmake completed, you can add program arguments " -c FiPPP.conf" and add working directory "D:\FiPPP" (This path is the path of the "FiPPP.conf" file on your computer.) in Run/Debug Configurations, then the project is ready for running. The personal configuration as shown in Figure 3.</w:t>
      </w:r>
    </w:p>
    <w:p w14:paraId="4F025638" w14:textId="77777777" w:rsidR="00DA6AD9" w:rsidRDefault="0008514D">
      <w:pPr>
        <w:pStyle w:val="cumt"/>
        <w:ind w:firstLine="480"/>
      </w:pPr>
      <w:r>
        <w:rPr>
          <w:rFonts w:hint="eastAsia"/>
        </w:rPr>
        <w:t>N</w:t>
      </w:r>
      <w:r>
        <w:t>ote that you should install the MinGW on your Windows computer for gcc compiler.</w:t>
      </w:r>
    </w:p>
    <w:p w14:paraId="27B27FC8" w14:textId="77777777" w:rsidR="00DA6AD9" w:rsidRDefault="0008514D">
      <w:pPr>
        <w:pStyle w:val="af"/>
      </w:pPr>
      <w:r>
        <w:rPr>
          <w:noProof/>
        </w:rPr>
        <w:drawing>
          <wp:inline distT="0" distB="0" distL="0" distR="0" wp14:anchorId="2104C454" wp14:editId="4EEC8A94">
            <wp:extent cx="4121150" cy="30594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121347" cy="3060000"/>
                    </a:xfrm>
                    <a:prstGeom prst="rect">
                      <a:avLst/>
                    </a:prstGeom>
                    <a:noFill/>
                    <a:ln>
                      <a:noFill/>
                    </a:ln>
                  </pic:spPr>
                </pic:pic>
              </a:graphicData>
            </a:graphic>
          </wp:inline>
        </w:drawing>
      </w:r>
    </w:p>
    <w:p w14:paraId="05DCE28B" w14:textId="77777777" w:rsidR="00DA6AD9" w:rsidRDefault="0008514D">
      <w:pPr>
        <w:pStyle w:val="s"/>
        <w:ind w:firstLine="480"/>
        <w:jc w:val="center"/>
      </w:pPr>
      <w:r>
        <w:rPr>
          <w:rFonts w:hint="eastAsia"/>
        </w:rPr>
        <w:t>F</w:t>
      </w:r>
      <w:r>
        <w:t>igure 10 Personal configuration on CLion platform</w:t>
      </w:r>
    </w:p>
    <w:p w14:paraId="05EB9B88" w14:textId="77777777" w:rsidR="00DA6AD9" w:rsidRDefault="0008514D">
      <w:pPr>
        <w:pStyle w:val="s"/>
        <w:ind w:firstLine="480"/>
      </w:pPr>
      <w:r>
        <w:rPr>
          <w:rFonts w:hint="eastAsia"/>
        </w:rPr>
        <w:t>1</w:t>
      </w:r>
      <w:r>
        <w:t>. Open project</w:t>
      </w:r>
    </w:p>
    <w:p w14:paraId="3ABA6A40" w14:textId="77777777" w:rsidR="00DA6AD9" w:rsidRDefault="0008514D">
      <w:pPr>
        <w:pStyle w:val="af"/>
      </w:pPr>
      <w:r>
        <w:rPr>
          <w:noProof/>
        </w:rPr>
        <w:lastRenderedPageBreak/>
        <w:drawing>
          <wp:inline distT="0" distB="0" distL="0" distR="0" wp14:anchorId="638D3537" wp14:editId="3B3F7CEF">
            <wp:extent cx="3747770" cy="3059430"/>
            <wp:effectExtent l="0" t="0" r="508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48173" cy="3060000"/>
                    </a:xfrm>
                    <a:prstGeom prst="rect">
                      <a:avLst/>
                    </a:prstGeom>
                    <a:noFill/>
                    <a:ln>
                      <a:noFill/>
                    </a:ln>
                  </pic:spPr>
                </pic:pic>
              </a:graphicData>
            </a:graphic>
          </wp:inline>
        </w:drawing>
      </w:r>
    </w:p>
    <w:p w14:paraId="1C8AFBC8" w14:textId="77777777" w:rsidR="00DA6AD9" w:rsidRDefault="0008514D">
      <w:pPr>
        <w:pStyle w:val="s"/>
        <w:ind w:firstLine="480"/>
        <w:jc w:val="center"/>
      </w:pPr>
      <w:r>
        <w:rPr>
          <w:rFonts w:hint="eastAsia"/>
        </w:rPr>
        <w:t>F</w:t>
      </w:r>
      <w:r>
        <w:t>igure 11 Open project on CLion platform</w:t>
      </w:r>
    </w:p>
    <w:p w14:paraId="1AE9FC07" w14:textId="77777777" w:rsidR="00DA6AD9" w:rsidRDefault="0008514D">
      <w:pPr>
        <w:pStyle w:val="s"/>
        <w:spacing w:line="360" w:lineRule="auto"/>
        <w:ind w:firstLine="480"/>
      </w:pPr>
      <w:r>
        <w:rPr>
          <w:szCs w:val="24"/>
        </w:rPr>
        <w:t>Note that the "</w:t>
      </w:r>
      <w:r>
        <w:rPr>
          <w:i/>
          <w:iCs/>
          <w:szCs w:val="24"/>
        </w:rPr>
        <w:t>stack</w:t>
      </w:r>
      <w:r>
        <w:rPr>
          <w:rFonts w:hint="eastAsia"/>
          <w:i/>
          <w:iCs/>
          <w:szCs w:val="24"/>
        </w:rPr>
        <w:t>_</w:t>
      </w:r>
      <w:r>
        <w:rPr>
          <w:i/>
          <w:iCs/>
          <w:szCs w:val="24"/>
        </w:rPr>
        <w:t>size</w:t>
      </w:r>
      <w:r>
        <w:rPr>
          <w:szCs w:val="24"/>
        </w:rPr>
        <w:t>" value needs to be set according to your own computer configuration. If it is too large, the FiPPP cannot be started normally.</w:t>
      </w:r>
      <w:r>
        <w:rPr>
          <w:rFonts w:ascii="微软雅黑" w:eastAsia="微软雅黑" w:hAnsi="微软雅黑" w:cs="宋体" w:hint="eastAsia"/>
          <w:kern w:val="0"/>
        </w:rPr>
        <w:t xml:space="preserve"> </w:t>
      </w:r>
      <w:r>
        <w:rPr>
          <w:rFonts w:hint="eastAsia"/>
          <w:szCs w:val="24"/>
        </w:rPr>
        <w:t xml:space="preserve">If it is too small, the </w:t>
      </w:r>
      <w:r>
        <w:rPr>
          <w:rFonts w:hint="eastAsia"/>
          <w:i/>
          <w:iCs/>
          <w:szCs w:val="24"/>
        </w:rPr>
        <w:t>EsitimateBias</w:t>
      </w:r>
      <w:r>
        <w:rPr>
          <w:rFonts w:hint="eastAsia"/>
          <w:szCs w:val="24"/>
        </w:rPr>
        <w:t xml:space="preserve"> function cannot be used.</w:t>
      </w:r>
      <w:r>
        <w:rPr>
          <w:szCs w:val="24"/>
        </w:rPr>
        <w:t xml:space="preserve"> For GNU users, it can be modified in '. / FiPPP / CMakeLists.txt ', as shown in the </w:t>
      </w:r>
      <w:r>
        <w:rPr>
          <w:rFonts w:hint="eastAsia"/>
          <w:szCs w:val="24"/>
        </w:rPr>
        <w:t>following</w:t>
      </w:r>
      <w:r>
        <w:rPr>
          <w:szCs w:val="24"/>
        </w:rPr>
        <w:t>.</w:t>
      </w:r>
    </w:p>
    <w:p w14:paraId="1D766040" w14:textId="77777777" w:rsidR="00DA6AD9" w:rsidRDefault="0008514D">
      <w:pPr>
        <w:pStyle w:val="s"/>
        <w:spacing w:line="240" w:lineRule="auto"/>
        <w:ind w:firstLine="480"/>
        <w:jc w:val="center"/>
      </w:pPr>
      <w:r>
        <w:rPr>
          <w:noProof/>
        </w:rPr>
        <w:drawing>
          <wp:inline distT="0" distB="0" distL="0" distR="0" wp14:anchorId="0DA8C3A1" wp14:editId="1E65B30F">
            <wp:extent cx="4484370" cy="2380615"/>
            <wp:effectExtent l="0" t="0" r="1143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484370" cy="2380615"/>
                    </a:xfrm>
                    <a:prstGeom prst="rect">
                      <a:avLst/>
                    </a:prstGeom>
                    <a:noFill/>
                    <a:ln>
                      <a:noFill/>
                    </a:ln>
                  </pic:spPr>
                </pic:pic>
              </a:graphicData>
            </a:graphic>
          </wp:inline>
        </w:drawing>
      </w:r>
    </w:p>
    <w:p w14:paraId="61574A92" w14:textId="77777777" w:rsidR="00DA6AD9" w:rsidRDefault="00DA6AD9">
      <w:pPr>
        <w:pStyle w:val="s"/>
        <w:spacing w:line="240" w:lineRule="auto"/>
        <w:ind w:firstLine="480"/>
        <w:jc w:val="center"/>
      </w:pPr>
    </w:p>
    <w:p w14:paraId="6CD49C47" w14:textId="77777777" w:rsidR="00DA6AD9" w:rsidRDefault="00DA6AD9">
      <w:pPr>
        <w:pStyle w:val="s"/>
        <w:spacing w:line="240" w:lineRule="auto"/>
        <w:ind w:firstLine="480"/>
        <w:jc w:val="center"/>
      </w:pPr>
    </w:p>
    <w:p w14:paraId="337C3672" w14:textId="77777777" w:rsidR="00DA6AD9" w:rsidRDefault="00DA6AD9">
      <w:pPr>
        <w:pStyle w:val="s"/>
        <w:spacing w:line="240" w:lineRule="auto"/>
        <w:ind w:firstLine="480"/>
        <w:jc w:val="center"/>
      </w:pPr>
    </w:p>
    <w:p w14:paraId="3F41878F" w14:textId="77777777" w:rsidR="00DA6AD9" w:rsidRDefault="00DA6AD9">
      <w:pPr>
        <w:pStyle w:val="s"/>
        <w:spacing w:line="240" w:lineRule="auto"/>
        <w:ind w:firstLine="480"/>
        <w:jc w:val="center"/>
      </w:pPr>
    </w:p>
    <w:p w14:paraId="4FFA521D" w14:textId="77777777" w:rsidR="00DA6AD9" w:rsidRDefault="00DA6AD9">
      <w:pPr>
        <w:pStyle w:val="s"/>
        <w:spacing w:line="240" w:lineRule="auto"/>
        <w:ind w:firstLine="480"/>
        <w:jc w:val="center"/>
      </w:pPr>
    </w:p>
    <w:p w14:paraId="512D0238" w14:textId="77777777" w:rsidR="00DA6AD9" w:rsidRDefault="00DA6AD9">
      <w:pPr>
        <w:pStyle w:val="s"/>
        <w:spacing w:line="240" w:lineRule="auto"/>
        <w:ind w:firstLine="480"/>
        <w:jc w:val="center"/>
      </w:pPr>
    </w:p>
    <w:p w14:paraId="46BAF676" w14:textId="77777777" w:rsidR="00DA6AD9" w:rsidRDefault="00DA6AD9">
      <w:pPr>
        <w:pStyle w:val="s"/>
        <w:spacing w:line="240" w:lineRule="auto"/>
        <w:ind w:firstLine="480"/>
        <w:jc w:val="center"/>
      </w:pPr>
    </w:p>
    <w:p w14:paraId="0D8DD7B9" w14:textId="77777777" w:rsidR="00DA6AD9" w:rsidRDefault="00DA6AD9">
      <w:pPr>
        <w:pStyle w:val="s"/>
        <w:spacing w:line="240" w:lineRule="auto"/>
        <w:ind w:firstLine="480"/>
        <w:jc w:val="center"/>
      </w:pPr>
    </w:p>
    <w:p w14:paraId="1599994B" w14:textId="77777777" w:rsidR="00DA6AD9" w:rsidRDefault="0008514D">
      <w:pPr>
        <w:pStyle w:val="s"/>
        <w:spacing w:line="360" w:lineRule="auto"/>
        <w:ind w:firstLine="480"/>
      </w:pPr>
      <w:r>
        <w:rPr>
          <w:rFonts w:hint="eastAsia"/>
        </w:rPr>
        <w:lastRenderedPageBreak/>
        <w:t>2</w:t>
      </w:r>
      <w:r>
        <w:t>. Cmake</w:t>
      </w:r>
    </w:p>
    <w:p w14:paraId="409A97DB" w14:textId="77777777" w:rsidR="00DA6AD9" w:rsidRDefault="0008514D">
      <w:pPr>
        <w:pStyle w:val="af"/>
      </w:pPr>
      <w:r>
        <w:rPr>
          <w:noProof/>
        </w:rPr>
        <w:drawing>
          <wp:inline distT="0" distB="0" distL="0" distR="0" wp14:anchorId="3E93096F" wp14:editId="29DDD000">
            <wp:extent cx="4679950" cy="2566670"/>
            <wp:effectExtent l="0" t="0" r="635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80000" cy="2567069"/>
                    </a:xfrm>
                    <a:prstGeom prst="rect">
                      <a:avLst/>
                    </a:prstGeom>
                    <a:noFill/>
                    <a:ln>
                      <a:noFill/>
                    </a:ln>
                  </pic:spPr>
                </pic:pic>
              </a:graphicData>
            </a:graphic>
          </wp:inline>
        </w:drawing>
      </w:r>
    </w:p>
    <w:p w14:paraId="05C07C96" w14:textId="77777777" w:rsidR="00DA6AD9" w:rsidRDefault="0008514D">
      <w:pPr>
        <w:pStyle w:val="s"/>
        <w:ind w:firstLine="480"/>
        <w:jc w:val="center"/>
      </w:pPr>
      <w:r>
        <w:rPr>
          <w:rFonts w:hint="eastAsia"/>
        </w:rPr>
        <w:t>F</w:t>
      </w:r>
      <w:r>
        <w:t>igure 12 Cmake on CLion platform</w:t>
      </w:r>
    </w:p>
    <w:p w14:paraId="447839AB" w14:textId="77777777" w:rsidR="00DA6AD9" w:rsidRDefault="0008514D">
      <w:pPr>
        <w:pStyle w:val="s"/>
        <w:ind w:firstLine="480"/>
      </w:pPr>
      <w:r>
        <w:rPr>
          <w:rFonts w:hint="eastAsia"/>
        </w:rPr>
        <w:t>3</w:t>
      </w:r>
      <w:r>
        <w:t>. Add DLL files</w:t>
      </w:r>
    </w:p>
    <w:p w14:paraId="53493148" w14:textId="24AA1B6D" w:rsidR="00DA6AD9" w:rsidRDefault="0008514D">
      <w:pPr>
        <w:pStyle w:val="s"/>
        <w:ind w:firstLine="480"/>
      </w:pPr>
      <w:r>
        <w:t>Since FiPPP links to dynamic libraries, users need to copy the DLL files in"./third_party/CLAPACKlib/lapackbin/" to " ./</w:t>
      </w:r>
      <w:ins w:id="13" w:author="Wang RaG" w:date="2023-08-06T00:03:00Z">
        <w:r w:rsidR="00980A3B" w:rsidRPr="00980A3B">
          <w:t xml:space="preserve"> cmake-build-debug-tdm_gcc103</w:t>
        </w:r>
      </w:ins>
      <w:ins w:id="14" w:author="Wang RaG" w:date="2023-08-06T00:04:00Z">
        <w:r w:rsidR="00980A3B">
          <w:t>/</w:t>
        </w:r>
      </w:ins>
      <w:proofErr w:type="spellStart"/>
      <w:ins w:id="15" w:author="Wang RaG" w:date="2023-08-06T00:03:00Z">
        <w:r w:rsidR="00980A3B" w:rsidRPr="00980A3B">
          <w:t>src</w:t>
        </w:r>
      </w:ins>
      <w:proofErr w:type="spellEnd"/>
      <w:ins w:id="16" w:author="Wang RaG" w:date="2023-08-06T00:04:00Z">
        <w:r w:rsidR="00980A3B">
          <w:t>/</w:t>
        </w:r>
      </w:ins>
      <w:proofErr w:type="spellStart"/>
      <w:ins w:id="17" w:author="Wang RaG" w:date="2023-08-06T00:03:00Z">
        <w:r w:rsidR="00980A3B" w:rsidRPr="00980A3B">
          <w:t>FiPPPSolver</w:t>
        </w:r>
      </w:ins>
      <w:proofErr w:type="spellEnd"/>
      <w:del w:id="18" w:author="Wang RaG" w:date="2023-08-06T00:03:00Z">
        <w:r w:rsidDel="00980A3B">
          <w:delText>cmake-build-debug/FiPPPSolver</w:delText>
        </w:r>
      </w:del>
      <w:r>
        <w:t xml:space="preserve"> " (</w:t>
      </w:r>
      <w:ins w:id="19" w:author="Wang RaG" w:date="2023-08-06T00:06:00Z">
        <w:r w:rsidR="00980A3B" w:rsidRPr="00980A3B">
          <w:t>This path is the path of</w:t>
        </w:r>
      </w:ins>
      <w:ins w:id="20" w:author="Wang RaG" w:date="2023-08-06T00:07:00Z">
        <w:r w:rsidR="00980A3B">
          <w:t xml:space="preserve"> "</w:t>
        </w:r>
      </w:ins>
      <w:ins w:id="21" w:author="Wang RaG" w:date="2023-08-06T00:06:00Z">
        <w:r w:rsidR="00980A3B" w:rsidRPr="00980A3B">
          <w:t>FiPPPSolver.exe</w:t>
        </w:r>
      </w:ins>
      <w:ins w:id="22" w:author="Wang RaG" w:date="2023-08-06T00:07:00Z">
        <w:r w:rsidR="00980A3B">
          <w:t>"</w:t>
        </w:r>
      </w:ins>
      <w:ins w:id="23" w:author="Wang RaG" w:date="2023-08-06T00:06:00Z">
        <w:r w:rsidR="00980A3B" w:rsidRPr="00980A3B">
          <w:t xml:space="preserve"> after </w:t>
        </w:r>
      </w:ins>
      <w:ins w:id="24" w:author="Wang RaG" w:date="2023-08-06T00:07:00Z">
        <w:r w:rsidR="00980A3B">
          <w:t>"</w:t>
        </w:r>
      </w:ins>
      <w:ins w:id="25" w:author="Wang RaG" w:date="2023-08-06T00:06:00Z">
        <w:r w:rsidR="00980A3B" w:rsidRPr="00980A3B">
          <w:t>CMAKE</w:t>
        </w:r>
      </w:ins>
      <w:ins w:id="26" w:author="Wang RaG" w:date="2023-08-06T00:07:00Z">
        <w:r w:rsidR="00980A3B">
          <w:t>"</w:t>
        </w:r>
      </w:ins>
      <w:ins w:id="27" w:author="Wang RaG" w:date="2023-08-06T00:06:00Z">
        <w:r w:rsidR="00980A3B" w:rsidRPr="00980A3B">
          <w:t xml:space="preserve"> on your computer.</w:t>
        </w:r>
      </w:ins>
      <w:del w:id="28" w:author="Wang RaG" w:date="2023-08-06T00:06:00Z">
        <w:r w:rsidDel="00980A3B">
          <w:delText>This path is generated by the cmake process.</w:delText>
        </w:r>
      </w:del>
      <w:r>
        <w:t>).</w:t>
      </w:r>
    </w:p>
    <w:p w14:paraId="39F48108" w14:textId="77777777" w:rsidR="00DA6AD9" w:rsidRDefault="0008514D">
      <w:pPr>
        <w:pStyle w:val="af"/>
      </w:pPr>
      <w:r>
        <w:rPr>
          <w:noProof/>
        </w:rPr>
        <w:drawing>
          <wp:inline distT="0" distB="0" distL="0" distR="0" wp14:anchorId="3D816053" wp14:editId="27591F34">
            <wp:extent cx="3805555" cy="318135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5">
                      <a:extLst>
                        <a:ext uri="{28A0092B-C50C-407E-A947-70E740481C1C}">
                          <a14:useLocalDpi xmlns:a14="http://schemas.microsoft.com/office/drawing/2010/main" val="0"/>
                        </a:ext>
                      </a:extLst>
                    </a:blip>
                    <a:srcRect r="18662" b="6947"/>
                    <a:stretch>
                      <a:fillRect/>
                    </a:stretch>
                  </pic:blipFill>
                  <pic:spPr>
                    <a:xfrm>
                      <a:off x="0" y="0"/>
                      <a:ext cx="3807661" cy="3183076"/>
                    </a:xfrm>
                    <a:prstGeom prst="rect">
                      <a:avLst/>
                    </a:prstGeom>
                    <a:noFill/>
                    <a:ln>
                      <a:noFill/>
                    </a:ln>
                  </pic:spPr>
                </pic:pic>
              </a:graphicData>
            </a:graphic>
          </wp:inline>
        </w:drawing>
      </w:r>
    </w:p>
    <w:p w14:paraId="7406DCA1" w14:textId="77777777" w:rsidR="00DA6AD9" w:rsidRDefault="0008514D">
      <w:pPr>
        <w:pStyle w:val="s"/>
        <w:ind w:firstLine="480"/>
        <w:jc w:val="center"/>
      </w:pPr>
      <w:r>
        <w:rPr>
          <w:rFonts w:hint="eastAsia"/>
        </w:rPr>
        <w:t>F</w:t>
      </w:r>
      <w:r>
        <w:t>igure 13 Add DLL files</w:t>
      </w:r>
    </w:p>
    <w:p w14:paraId="464B0CB1" w14:textId="77777777" w:rsidR="00DA6AD9" w:rsidRDefault="0008514D">
      <w:pPr>
        <w:pStyle w:val="cumt"/>
        <w:ind w:firstLine="480"/>
      </w:pPr>
      <w:r>
        <w:t xml:space="preserve">4. </w:t>
      </w:r>
      <w:r>
        <w:rPr>
          <w:rFonts w:hint="eastAsia"/>
        </w:rPr>
        <w:t>C</w:t>
      </w:r>
      <w:r>
        <w:t>onfigure</w:t>
      </w:r>
    </w:p>
    <w:p w14:paraId="4832B40C" w14:textId="77777777" w:rsidR="00DA6AD9" w:rsidRDefault="0008514D">
      <w:pPr>
        <w:pStyle w:val="af"/>
      </w:pPr>
      <w:r>
        <w:rPr>
          <w:noProof/>
        </w:rPr>
        <w:lastRenderedPageBreak/>
        <w:drawing>
          <wp:inline distT="0" distB="0" distL="0" distR="0" wp14:anchorId="210ED992" wp14:editId="51BD7B0C">
            <wp:extent cx="3809365" cy="3059430"/>
            <wp:effectExtent l="0" t="0" r="63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809978" cy="3060000"/>
                    </a:xfrm>
                    <a:prstGeom prst="rect">
                      <a:avLst/>
                    </a:prstGeom>
                    <a:noFill/>
                    <a:ln>
                      <a:noFill/>
                    </a:ln>
                  </pic:spPr>
                </pic:pic>
              </a:graphicData>
            </a:graphic>
          </wp:inline>
        </w:drawing>
      </w:r>
    </w:p>
    <w:p w14:paraId="5C3210B7" w14:textId="77777777" w:rsidR="00DA6AD9" w:rsidRDefault="0008514D">
      <w:pPr>
        <w:pStyle w:val="s"/>
        <w:ind w:firstLine="480"/>
        <w:jc w:val="center"/>
      </w:pPr>
      <w:r>
        <w:rPr>
          <w:rFonts w:hint="eastAsia"/>
        </w:rPr>
        <w:t>F</w:t>
      </w:r>
      <w:r>
        <w:t xml:space="preserve">igure 14 </w:t>
      </w:r>
      <w:r>
        <w:rPr>
          <w:rFonts w:hint="eastAsia"/>
        </w:rPr>
        <w:t xml:space="preserve">Setting </w:t>
      </w:r>
      <w:r>
        <w:t>Configure</w:t>
      </w:r>
      <w:r>
        <w:rPr>
          <w:rFonts w:hint="eastAsia"/>
        </w:rPr>
        <w:t>s</w:t>
      </w:r>
    </w:p>
    <w:p w14:paraId="07B82CF4" w14:textId="77777777" w:rsidR="00DA6AD9" w:rsidRDefault="0008514D">
      <w:pPr>
        <w:pStyle w:val="s"/>
        <w:ind w:firstLine="480"/>
      </w:pPr>
      <w:r>
        <w:t>5. Build</w:t>
      </w:r>
    </w:p>
    <w:p w14:paraId="3FA13268" w14:textId="025D7469" w:rsidR="00DA6AD9" w:rsidRDefault="0008514D">
      <w:pPr>
        <w:pStyle w:val="af"/>
        <w:rPr>
          <w:ins w:id="29" w:author="Wang RaG" w:date="2023-08-06T02:09:00Z"/>
        </w:rPr>
      </w:pPr>
      <w:del w:id="30" w:author="Wang RaG" w:date="2023-08-06T02:09:00Z">
        <w:r w:rsidDel="00EC0020">
          <w:rPr>
            <w:noProof/>
          </w:rPr>
          <w:drawing>
            <wp:inline distT="0" distB="0" distL="0" distR="0" wp14:anchorId="6D26605C" wp14:editId="6133269E">
              <wp:extent cx="4679950" cy="2030095"/>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80000" cy="2030104"/>
                      </a:xfrm>
                      <a:prstGeom prst="rect">
                        <a:avLst/>
                      </a:prstGeom>
                      <a:noFill/>
                      <a:ln>
                        <a:noFill/>
                      </a:ln>
                    </pic:spPr>
                  </pic:pic>
                </a:graphicData>
              </a:graphic>
            </wp:inline>
          </w:drawing>
        </w:r>
      </w:del>
    </w:p>
    <w:p w14:paraId="5647A108" w14:textId="34D420B4" w:rsidR="00EC0020" w:rsidRPr="00EC0020" w:rsidRDefault="00EC0020" w:rsidP="00EC0020">
      <w:pPr>
        <w:pStyle w:val="af"/>
      </w:pPr>
      <w:ins w:id="31" w:author="Wang RaG" w:date="2023-08-06T02:09:00Z">
        <w:r>
          <w:rPr>
            <w:noProof/>
          </w:rPr>
          <w:drawing>
            <wp:inline distT="0" distB="0" distL="0" distR="0" wp14:anchorId="69705FFD" wp14:editId="085E8625">
              <wp:extent cx="5274310" cy="18059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ins>
    </w:p>
    <w:p w14:paraId="2617883D" w14:textId="77777777" w:rsidR="00DA6AD9" w:rsidRDefault="0008514D">
      <w:pPr>
        <w:pStyle w:val="s"/>
        <w:ind w:firstLine="480"/>
        <w:jc w:val="center"/>
      </w:pPr>
      <w:r>
        <w:rPr>
          <w:rFonts w:hint="eastAsia"/>
        </w:rPr>
        <w:t>F</w:t>
      </w:r>
      <w:r>
        <w:t>igure 15 Build project</w:t>
      </w:r>
    </w:p>
    <w:p w14:paraId="6FD2586F" w14:textId="77777777" w:rsidR="00DA6AD9" w:rsidRDefault="0008514D">
      <w:pPr>
        <w:pStyle w:val="s"/>
        <w:ind w:firstLine="480"/>
      </w:pPr>
      <w:r>
        <w:t>6. Run</w:t>
      </w:r>
    </w:p>
    <w:p w14:paraId="73979714" w14:textId="7C170D7D" w:rsidR="00DA6AD9" w:rsidRDefault="0008514D">
      <w:pPr>
        <w:pStyle w:val="af"/>
        <w:rPr>
          <w:ins w:id="32" w:author="Wang RaG" w:date="2023-08-06T01:51:00Z"/>
        </w:rPr>
      </w:pPr>
      <w:del w:id="33" w:author="Wang RaG" w:date="2023-08-06T01:51:00Z">
        <w:r w:rsidDel="00C91D11">
          <w:rPr>
            <w:noProof/>
          </w:rPr>
          <w:drawing>
            <wp:inline distT="0" distB="0" distL="0" distR="0" wp14:anchorId="14DCBAB4" wp14:editId="540FC575">
              <wp:extent cx="4679950" cy="2035810"/>
              <wp:effectExtent l="0" t="0" r="635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80000" cy="2036301"/>
                      </a:xfrm>
                      <a:prstGeom prst="rect">
                        <a:avLst/>
                      </a:prstGeom>
                      <a:noFill/>
                      <a:ln>
                        <a:noFill/>
                      </a:ln>
                    </pic:spPr>
                  </pic:pic>
                </a:graphicData>
              </a:graphic>
            </wp:inline>
          </w:drawing>
        </w:r>
      </w:del>
    </w:p>
    <w:p w14:paraId="1B6D7B82" w14:textId="1A3402D4" w:rsidR="00C91D11" w:rsidRPr="00C91D11" w:rsidRDefault="00C91D11" w:rsidP="00C91D11">
      <w:pPr>
        <w:pStyle w:val="af"/>
      </w:pPr>
      <w:ins w:id="34" w:author="Wang RaG" w:date="2023-08-06T01:52:00Z">
        <w:r>
          <w:rPr>
            <w:noProof/>
          </w:rPr>
          <w:lastRenderedPageBreak/>
          <w:drawing>
            <wp:inline distT="0" distB="0" distL="0" distR="0" wp14:anchorId="0DD56407" wp14:editId="38683C61">
              <wp:extent cx="5274310" cy="24263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noFill/>
                      </a:ln>
                    </pic:spPr>
                  </pic:pic>
                </a:graphicData>
              </a:graphic>
            </wp:inline>
          </w:drawing>
        </w:r>
      </w:ins>
    </w:p>
    <w:p w14:paraId="198BC4BE" w14:textId="77777777" w:rsidR="00DA6AD9" w:rsidRDefault="0008514D">
      <w:pPr>
        <w:pStyle w:val="s"/>
        <w:ind w:firstLine="480"/>
        <w:jc w:val="center"/>
      </w:pPr>
      <w:r>
        <w:rPr>
          <w:rFonts w:hint="eastAsia"/>
        </w:rPr>
        <w:t>F</w:t>
      </w:r>
      <w:r>
        <w:t>igure 16 Run project</w:t>
      </w:r>
    </w:p>
    <w:p w14:paraId="220764D9" w14:textId="77777777" w:rsidR="00DA6AD9" w:rsidRDefault="0008514D">
      <w:pPr>
        <w:pStyle w:val="cumtt2"/>
        <w:spacing w:line="360" w:lineRule="auto"/>
      </w:pPr>
      <w:bookmarkStart w:id="35" w:name="_Toc140524840"/>
      <w:r>
        <w:rPr>
          <w:rFonts w:hint="eastAsia"/>
        </w:rPr>
        <w:t>FiPPP C</w:t>
      </w:r>
      <w:r>
        <w:t>onfiguration</w:t>
      </w:r>
      <w:bookmarkEnd w:id="35"/>
    </w:p>
    <w:p w14:paraId="10B498AD" w14:textId="77777777" w:rsidR="00DA6AD9" w:rsidRDefault="0008514D">
      <w:pPr>
        <w:pStyle w:val="cumt"/>
        <w:spacing w:afterLines="50" w:after="156" w:line="360" w:lineRule="auto"/>
        <w:ind w:firstLine="480"/>
      </w:pPr>
      <w:r>
        <w:rPr>
          <w:rFonts w:hint="eastAsia"/>
        </w:rPr>
        <w:t>Before running the FiPPP software, the configuration file should be set based on the users</w:t>
      </w:r>
      <w:r>
        <w:t>’</w:t>
      </w:r>
      <w:r>
        <w:rPr>
          <w:rFonts w:hint="eastAsia"/>
        </w:rPr>
        <w:t xml:space="preserve"> needs. </w:t>
      </w:r>
      <w:r>
        <w:t xml:space="preserve">The default processing options can be found </w:t>
      </w:r>
      <w:r>
        <w:rPr>
          <w:rFonts w:hint="eastAsia"/>
        </w:rPr>
        <w:t xml:space="preserve">in </w:t>
      </w:r>
      <w:r>
        <w:t>“</w:t>
      </w:r>
      <w:r>
        <w:rPr>
          <w:i/>
          <w:iCs/>
        </w:rPr>
        <w:t>./ FiPPP /FiPPP.conf</w:t>
      </w:r>
      <w:r>
        <w:rPr>
          <w:iCs/>
        </w:rPr>
        <w:t>”</w:t>
      </w:r>
      <w:r>
        <w:t>.</w:t>
      </w:r>
    </w:p>
    <w:p w14:paraId="7B51CF07" w14:textId="77777777" w:rsidR="00DA6AD9" w:rsidRDefault="0008514D">
      <w:pPr>
        <w:pStyle w:val="cumt"/>
        <w:spacing w:afterLines="50" w:after="156" w:line="360" w:lineRule="auto"/>
        <w:ind w:firstLine="480"/>
      </w:pPr>
      <w:r>
        <w:rPr>
          <w:rFonts w:hint="eastAsia"/>
        </w:rPr>
        <w:t>T</w:t>
      </w:r>
      <w:r>
        <w:t xml:space="preserve">he configuration file mainly contains </w:t>
      </w:r>
      <w:r>
        <w:rPr>
          <w:rFonts w:hint="eastAsia"/>
        </w:rPr>
        <w:t>five</w:t>
      </w:r>
      <w:r>
        <w:t xml:space="preserve"> </w:t>
      </w:r>
      <w:r>
        <w:rPr>
          <w:rFonts w:hint="eastAsia"/>
        </w:rPr>
        <w:t>sections</w:t>
      </w:r>
      <w:r>
        <w:t>:</w:t>
      </w:r>
    </w:p>
    <w:p w14:paraId="0C8049DD" w14:textId="77777777" w:rsidR="00DA6AD9" w:rsidRDefault="0008514D">
      <w:pPr>
        <w:pStyle w:val="cumt"/>
        <w:spacing w:afterLines="50" w:after="156" w:line="360" w:lineRule="auto"/>
        <w:ind w:firstLine="480"/>
      </w:pPr>
      <w:r>
        <w:rPr>
          <w:rFonts w:hint="eastAsia"/>
        </w:rPr>
        <w:t>I</w:t>
      </w:r>
      <w:r>
        <w:t>.</w:t>
      </w:r>
      <w:r>
        <w:tab/>
      </w:r>
      <w:r>
        <w:rPr>
          <w:i/>
          <w:iCs/>
        </w:rPr>
        <w:t>PPP processing strategies configuration</w:t>
      </w:r>
    </w:p>
    <w:p w14:paraId="309E62C0" w14:textId="77777777" w:rsidR="00DA6AD9" w:rsidRDefault="0008514D">
      <w:pPr>
        <w:pStyle w:val="cumt"/>
        <w:spacing w:afterLines="50" w:after="156" w:line="360" w:lineRule="auto"/>
        <w:ind w:firstLine="480"/>
      </w:pPr>
      <w:r>
        <w:rPr>
          <w:rFonts w:hint="eastAsia"/>
        </w:rPr>
        <w:t>I</w:t>
      </w:r>
      <w:r>
        <w:t>I.</w:t>
      </w:r>
      <w:r>
        <w:tab/>
      </w:r>
      <w:r>
        <w:rPr>
          <w:i/>
          <w:iCs/>
        </w:rPr>
        <w:t>PPP</w:t>
      </w:r>
      <w:r>
        <w:rPr>
          <w:rFonts w:hint="eastAsia"/>
          <w:i/>
          <w:iCs/>
        </w:rPr>
        <w:t>-</w:t>
      </w:r>
      <w:r>
        <w:rPr>
          <w:i/>
          <w:iCs/>
        </w:rPr>
        <w:t>AR processing strategies configuration</w:t>
      </w:r>
    </w:p>
    <w:p w14:paraId="473F33D2" w14:textId="77777777" w:rsidR="00DA6AD9" w:rsidRDefault="0008514D">
      <w:pPr>
        <w:pStyle w:val="cumt"/>
        <w:spacing w:afterLines="50" w:after="156" w:line="360" w:lineRule="auto"/>
        <w:ind w:firstLine="480"/>
      </w:pPr>
      <w:r>
        <w:rPr>
          <w:rFonts w:hint="eastAsia"/>
        </w:rPr>
        <w:t>I</w:t>
      </w:r>
      <w:r>
        <w:t>II.</w:t>
      </w:r>
      <w:r>
        <w:tab/>
      </w:r>
      <w:r>
        <w:rPr>
          <w:i/>
          <w:iCs/>
        </w:rPr>
        <w:t>Estimat</w:t>
      </w:r>
      <w:r>
        <w:rPr>
          <w:rFonts w:hint="eastAsia"/>
          <w:i/>
          <w:iCs/>
        </w:rPr>
        <w:t>ion</w:t>
      </w:r>
      <w:r>
        <w:rPr>
          <w:i/>
          <w:iCs/>
        </w:rPr>
        <w:t xml:space="preserve"> and generat</w:t>
      </w:r>
      <w:r>
        <w:rPr>
          <w:rFonts w:hint="eastAsia"/>
          <w:i/>
          <w:iCs/>
        </w:rPr>
        <w:t>ion of</w:t>
      </w:r>
      <w:r>
        <w:rPr>
          <w:i/>
          <w:iCs/>
        </w:rPr>
        <w:t xml:space="preserve"> DCB </w:t>
      </w:r>
      <w:r>
        <w:rPr>
          <w:rFonts w:hint="eastAsia"/>
          <w:i/>
          <w:iCs/>
        </w:rPr>
        <w:t>and code</w:t>
      </w:r>
      <w:r>
        <w:rPr>
          <w:i/>
          <w:iCs/>
        </w:rPr>
        <w:t xml:space="preserve"> OSB product</w:t>
      </w:r>
    </w:p>
    <w:p w14:paraId="5EB3D17C" w14:textId="77777777" w:rsidR="00DA6AD9" w:rsidRDefault="0008514D">
      <w:pPr>
        <w:pStyle w:val="cumt"/>
        <w:spacing w:afterLines="50" w:after="156" w:line="360" w:lineRule="auto"/>
        <w:ind w:firstLine="480"/>
      </w:pPr>
      <w:r>
        <w:t>IV.</w:t>
      </w:r>
      <w:r>
        <w:rPr>
          <w:i/>
          <w:iCs/>
        </w:rPr>
        <w:tab/>
        <w:t>Input file configuration</w:t>
      </w:r>
      <w:r>
        <w:rPr>
          <w:rFonts w:hint="eastAsia"/>
          <w:i/>
          <w:iCs/>
        </w:rPr>
        <w:t>s</w:t>
      </w:r>
    </w:p>
    <w:p w14:paraId="337865DA" w14:textId="77777777" w:rsidR="00DA6AD9" w:rsidRDefault="0008514D">
      <w:pPr>
        <w:pStyle w:val="cumt"/>
        <w:spacing w:afterLines="50" w:after="156" w:line="360" w:lineRule="auto"/>
        <w:ind w:firstLine="480"/>
      </w:pPr>
      <w:r>
        <w:t>V.</w:t>
      </w:r>
      <w:r>
        <w:tab/>
      </w:r>
      <w:r>
        <w:rPr>
          <w:i/>
          <w:iCs/>
        </w:rPr>
        <w:t>Output file configuration</w:t>
      </w:r>
      <w:r>
        <w:rPr>
          <w:rFonts w:hint="eastAsia"/>
          <w:i/>
          <w:iCs/>
        </w:rPr>
        <w:t>s</w:t>
      </w:r>
    </w:p>
    <w:p w14:paraId="2CE833F0" w14:textId="77777777" w:rsidR="00DA6AD9" w:rsidRDefault="0008514D">
      <w:pPr>
        <w:pStyle w:val="cumt"/>
        <w:spacing w:afterLines="50" w:after="156" w:line="360" w:lineRule="auto"/>
        <w:ind w:firstLine="480"/>
      </w:pPr>
      <w:r>
        <w:rPr>
          <w:rFonts w:hint="eastAsia"/>
        </w:rPr>
        <w:t xml:space="preserve">An example of Configuration file is presented as Figure </w:t>
      </w:r>
      <w:r>
        <w:t>17</w:t>
      </w:r>
      <w:r>
        <w:rPr>
          <w:rFonts w:hint="eastAsia"/>
        </w:rPr>
        <w:t>, where</w:t>
      </w:r>
      <w:r>
        <w:t xml:space="preserve"> ‘#’ represents the annotation</w:t>
      </w:r>
      <w:r>
        <w:rPr>
          <w:rFonts w:hint="eastAsia"/>
        </w:rPr>
        <w:t xml:space="preserve"> </w:t>
      </w:r>
      <w:r>
        <w:t xml:space="preserve">of function. Users can </w:t>
      </w:r>
      <w:r>
        <w:rPr>
          <w:rFonts w:hint="eastAsia"/>
        </w:rPr>
        <w:t>select</w:t>
      </w:r>
      <w:r>
        <w:t xml:space="preserve"> different process options according </w:t>
      </w:r>
      <w:r>
        <w:rPr>
          <w:rFonts w:hint="eastAsia"/>
        </w:rPr>
        <w:t>to the positioning tasks</w:t>
      </w:r>
      <w:r>
        <w:t xml:space="preserve"> </w:t>
      </w:r>
      <w:r>
        <w:rPr>
          <w:rFonts w:hint="eastAsia"/>
        </w:rPr>
        <w:t>and the received observations</w:t>
      </w:r>
      <w:r>
        <w:t xml:space="preserve">. </w:t>
      </w:r>
      <w:r>
        <w:rPr>
          <w:rFonts w:hint="eastAsia"/>
        </w:rPr>
        <w:t>It is very important to carefully check the correctness of parameters</w:t>
      </w:r>
      <w:r>
        <w:t>’</w:t>
      </w:r>
      <w:r>
        <w:rPr>
          <w:rFonts w:hint="eastAsia"/>
        </w:rPr>
        <w:t xml:space="preserve"> configurations before running FiPPP software. For example, if the user</w:t>
      </w:r>
      <w:r>
        <w:t>s</w:t>
      </w:r>
      <w:r>
        <w:rPr>
          <w:rFonts w:hint="eastAsia"/>
        </w:rPr>
        <w:t xml:space="preserve"> want to conduct the kinematics ionosphere-free (IF) combined PPP solution with GPS, Galileo and BeiDou (PPP_KIN_IF12_GEC), the value of GNSS system, </w:t>
      </w:r>
      <w:r>
        <w:t>“</w:t>
      </w:r>
      <w:r>
        <w:rPr>
          <w:rFonts w:hint="eastAsia"/>
        </w:rPr>
        <w:t>PPPModel</w:t>
      </w:r>
      <w:r>
        <w:t>”</w:t>
      </w:r>
      <w:r>
        <w:rPr>
          <w:rFonts w:hint="eastAsia"/>
        </w:rPr>
        <w:t xml:space="preserve"> and </w:t>
      </w:r>
      <w:r>
        <w:t>“ionoopt”</w:t>
      </w:r>
      <w:r>
        <w:rPr>
          <w:rFonts w:hint="eastAsia"/>
        </w:rPr>
        <w:t xml:space="preserve"> should be set as GEC, 3 and 3, respectively.</w:t>
      </w:r>
    </w:p>
    <w:p w14:paraId="631D4C90" w14:textId="77777777" w:rsidR="00DA6AD9" w:rsidRDefault="0008514D">
      <w:pPr>
        <w:pStyle w:val="af"/>
      </w:pPr>
      <w:r>
        <w:rPr>
          <w:noProof/>
        </w:rPr>
        <w:lastRenderedPageBreak/>
        <w:drawing>
          <wp:inline distT="0" distB="0" distL="0" distR="0" wp14:anchorId="7AAE0613" wp14:editId="012BF487">
            <wp:extent cx="4885055" cy="8202930"/>
            <wp:effectExtent l="0" t="0" r="444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885055" cy="8202930"/>
                    </a:xfrm>
                    <a:prstGeom prst="rect">
                      <a:avLst/>
                    </a:prstGeom>
                    <a:noFill/>
                    <a:ln>
                      <a:noFill/>
                    </a:ln>
                  </pic:spPr>
                </pic:pic>
              </a:graphicData>
            </a:graphic>
          </wp:inline>
        </w:drawing>
      </w:r>
    </w:p>
    <w:p w14:paraId="760F0A00" w14:textId="77777777" w:rsidR="00DA6AD9" w:rsidRDefault="0008514D">
      <w:pPr>
        <w:pStyle w:val="af"/>
        <w:rPr>
          <w:sz w:val="24"/>
          <w:szCs w:val="24"/>
        </w:rPr>
      </w:pPr>
      <w:r>
        <w:rPr>
          <w:rFonts w:hint="eastAsia"/>
          <w:sz w:val="24"/>
          <w:szCs w:val="24"/>
        </w:rPr>
        <w:t>F</w:t>
      </w:r>
      <w:r>
        <w:rPr>
          <w:sz w:val="24"/>
          <w:szCs w:val="24"/>
        </w:rPr>
        <w:t>ig</w:t>
      </w:r>
      <w:r>
        <w:rPr>
          <w:rFonts w:hint="eastAsia"/>
          <w:sz w:val="24"/>
          <w:szCs w:val="24"/>
        </w:rPr>
        <w:t>ure</w:t>
      </w:r>
      <w:r>
        <w:rPr>
          <w:sz w:val="24"/>
          <w:szCs w:val="24"/>
        </w:rPr>
        <w:t xml:space="preserve"> 17 </w:t>
      </w:r>
      <w:r>
        <w:rPr>
          <w:rFonts w:hint="eastAsia"/>
          <w:sz w:val="24"/>
          <w:szCs w:val="24"/>
        </w:rPr>
        <w:t xml:space="preserve">An example of </w:t>
      </w:r>
      <w:r>
        <w:rPr>
          <w:sz w:val="24"/>
          <w:szCs w:val="24"/>
        </w:rPr>
        <w:t xml:space="preserve">FiPPP </w:t>
      </w:r>
      <w:r>
        <w:rPr>
          <w:rFonts w:hint="eastAsia"/>
          <w:sz w:val="24"/>
          <w:szCs w:val="24"/>
        </w:rPr>
        <w:t xml:space="preserve">software </w:t>
      </w:r>
      <w:r>
        <w:rPr>
          <w:sz w:val="24"/>
          <w:szCs w:val="24"/>
        </w:rPr>
        <w:t>configuration file</w:t>
      </w:r>
    </w:p>
    <w:p w14:paraId="39FF8C19" w14:textId="77777777" w:rsidR="00DA6AD9" w:rsidRDefault="00DA6AD9">
      <w:pPr>
        <w:pStyle w:val="s"/>
        <w:ind w:firstLine="480"/>
        <w:sectPr w:rsidR="00DA6AD9">
          <w:footerReference w:type="default" r:id="rId42"/>
          <w:pgSz w:w="11906" w:h="16838"/>
          <w:pgMar w:top="1440" w:right="1800" w:bottom="1440" w:left="1800" w:header="851" w:footer="992" w:gutter="0"/>
          <w:pgNumType w:start="1"/>
          <w:cols w:space="425"/>
          <w:docGrid w:type="lines" w:linePitch="312"/>
        </w:sectPr>
      </w:pPr>
    </w:p>
    <w:p w14:paraId="1BAE7CB7" w14:textId="77777777" w:rsidR="00DA6AD9" w:rsidRDefault="0008514D">
      <w:pPr>
        <w:pStyle w:val="cumtt1"/>
        <w:spacing w:afterLines="50" w:after="156"/>
      </w:pPr>
      <w:bookmarkStart w:id="36" w:name="_Toc140524841"/>
      <w:r>
        <w:lastRenderedPageBreak/>
        <w:t>Output file format description</w:t>
      </w:r>
      <w:bookmarkEnd w:id="36"/>
    </w:p>
    <w:p w14:paraId="0FF345F6" w14:textId="77777777" w:rsidR="00DA6AD9" w:rsidRDefault="0008514D">
      <w:pPr>
        <w:pStyle w:val="cumt"/>
        <w:spacing w:line="360" w:lineRule="auto"/>
        <w:ind w:firstLine="480"/>
      </w:pPr>
      <w:r>
        <w:rPr>
          <w:rFonts w:hint="eastAsia"/>
        </w:rPr>
        <w:t xml:space="preserve">The multi-GNSS and multi-frequency observations from IGS-MGEX stations can be input into FiPPP to conduct the PPP solution. User can download the precise satellite products of any GNSS Analyst Center (AC) to build the observation equations. The way to name the output files is based on the processing mode, combination strategy, GNSS system used, station name and the day of year (DOY) of observation files. For example, </w:t>
      </w:r>
      <w:r>
        <w:t>“</w:t>
      </w:r>
      <w:r>
        <w:rPr>
          <w:i/>
          <w:iCs/>
        </w:rPr>
        <w:t>PPP_KIN_IF12_GEC_OFF_ARHT2550.22O.pos</w:t>
      </w:r>
      <w:r>
        <w:t>” means</w:t>
      </w:r>
      <w:r>
        <w:rPr>
          <w:rFonts w:hint="eastAsia"/>
        </w:rPr>
        <w:t xml:space="preserve"> the dual-frequency IF kinematics PPP based on GEC observations from ARHT station during DOY 255, 2022, where </w:t>
      </w:r>
      <w:r>
        <w:rPr>
          <w:rFonts w:hint="eastAsia"/>
          <w:i/>
          <w:iCs/>
        </w:rPr>
        <w:t>OFF</w:t>
      </w:r>
      <w:r>
        <w:rPr>
          <w:rFonts w:hint="eastAsia"/>
        </w:rPr>
        <w:t xml:space="preserve"> denotes the IF combination of BDS-3 newly modulated signals are not included in PPP solution. Furthermore, the final filename extension is different from the results, such as </w:t>
      </w:r>
      <w:r>
        <w:t>satellite elevation angle</w:t>
      </w:r>
      <w:r>
        <w:rPr>
          <w:rFonts w:hint="eastAsia"/>
        </w:rPr>
        <w:t xml:space="preserve"> is</w:t>
      </w:r>
      <w:r>
        <w:t xml:space="preserve"> “</w:t>
      </w:r>
      <w:r>
        <w:rPr>
          <w:i/>
          <w:iCs/>
        </w:rPr>
        <w:t>ele</w:t>
      </w:r>
      <w:r>
        <w:t>”, ambiguity</w:t>
      </w:r>
      <w:r>
        <w:rPr>
          <w:rFonts w:hint="eastAsia"/>
        </w:rPr>
        <w:t xml:space="preserve"> is</w:t>
      </w:r>
      <w:r>
        <w:t xml:space="preserve"> “</w:t>
      </w:r>
      <w:r>
        <w:rPr>
          <w:i/>
          <w:iCs/>
        </w:rPr>
        <w:t>amb</w:t>
      </w:r>
      <w:r>
        <w:t>”, troposphere</w:t>
      </w:r>
      <w:r>
        <w:rPr>
          <w:rFonts w:hint="eastAsia"/>
        </w:rPr>
        <w:t xml:space="preserve"> </w:t>
      </w:r>
      <w:r>
        <w:t>“trop”, PDOP</w:t>
      </w:r>
      <w:r>
        <w:rPr>
          <w:rFonts w:hint="eastAsia"/>
        </w:rPr>
        <w:t xml:space="preserve"> is</w:t>
      </w:r>
      <w:r>
        <w:t xml:space="preserve"> “pdop”, pseudorange residual</w:t>
      </w:r>
      <w:r>
        <w:rPr>
          <w:rFonts w:hint="eastAsia"/>
        </w:rPr>
        <w:t xml:space="preserve"> is </w:t>
      </w:r>
      <w:r>
        <w:t>“</w:t>
      </w:r>
      <w:r>
        <w:rPr>
          <w:i/>
          <w:iCs/>
        </w:rPr>
        <w:t>resp</w:t>
      </w:r>
      <w:r>
        <w:t>” and phase residual</w:t>
      </w:r>
      <w:r>
        <w:rPr>
          <w:rFonts w:hint="eastAsia"/>
        </w:rPr>
        <w:t xml:space="preserve"> is</w:t>
      </w:r>
      <w:r>
        <w:t xml:space="preserve"> “</w:t>
      </w:r>
      <w:r>
        <w:rPr>
          <w:i/>
          <w:iCs/>
        </w:rPr>
        <w:t>resl</w:t>
      </w:r>
      <w:r>
        <w:t>”</w:t>
      </w:r>
      <w:r>
        <w:rPr>
          <w:rFonts w:hint="eastAsia"/>
        </w:rPr>
        <w:t>, etc</w:t>
      </w:r>
      <w:r>
        <w:t>.</w:t>
      </w:r>
    </w:p>
    <w:p w14:paraId="02CF9ACE" w14:textId="77777777" w:rsidR="00DA6AD9" w:rsidRDefault="0008514D">
      <w:pPr>
        <w:pStyle w:val="cumt"/>
        <w:numPr>
          <w:ilvl w:val="0"/>
          <w:numId w:val="4"/>
        </w:numPr>
        <w:spacing w:line="360" w:lineRule="auto"/>
        <w:ind w:firstLineChars="0"/>
        <w:rPr>
          <w:b/>
          <w:bCs/>
        </w:rPr>
      </w:pPr>
      <w:r>
        <w:rPr>
          <w:rFonts w:hint="eastAsia"/>
          <w:b/>
          <w:bCs/>
        </w:rPr>
        <w:t>Position file: PPP_KIN_IF12_OFF_GEC_BRUX2550.22O.pos</w:t>
      </w:r>
    </w:p>
    <w:p w14:paraId="7172794B" w14:textId="77777777" w:rsidR="00DA6AD9" w:rsidRDefault="0008514D">
      <w:pPr>
        <w:pStyle w:val="cumt"/>
        <w:spacing w:line="360" w:lineRule="auto"/>
        <w:ind w:firstLine="480"/>
      </w:pPr>
      <w:r>
        <w:rPr>
          <w:rFonts w:hint="eastAsia"/>
        </w:rPr>
        <w:t>F</w:t>
      </w:r>
      <w:r>
        <w:t>ormat: year month day hour minute second DOY SOD X Y Z E N U RMS Flag</w:t>
      </w:r>
    </w:p>
    <w:p w14:paraId="4FA435BF" w14:textId="77777777" w:rsidR="00DA6AD9" w:rsidRDefault="0008514D">
      <w:pPr>
        <w:pStyle w:val="cumt"/>
        <w:spacing w:line="360" w:lineRule="auto"/>
        <w:ind w:firstLine="480"/>
      </w:pPr>
      <w:r>
        <w:rPr>
          <w:rFonts w:hint="eastAsia"/>
        </w:rPr>
        <w:t>F</w:t>
      </w:r>
      <w:r>
        <w:t>lag: 6: float solution, 7: fix solution.</w:t>
      </w:r>
    </w:p>
    <w:p w14:paraId="69AEC8C2" w14:textId="77777777" w:rsidR="00DA6AD9" w:rsidRDefault="0008514D">
      <w:pPr>
        <w:pStyle w:val="af"/>
      </w:pPr>
      <w:r>
        <w:rPr>
          <w:noProof/>
        </w:rPr>
        <w:drawing>
          <wp:inline distT="0" distB="0" distL="0" distR="0" wp14:anchorId="0E5088A2" wp14:editId="42965B10">
            <wp:extent cx="4701540" cy="3371215"/>
            <wp:effectExtent l="0" t="0" r="1016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4701540" cy="3371215"/>
                    </a:xfrm>
                    <a:prstGeom prst="rect">
                      <a:avLst/>
                    </a:prstGeom>
                  </pic:spPr>
                </pic:pic>
              </a:graphicData>
            </a:graphic>
          </wp:inline>
        </w:drawing>
      </w:r>
    </w:p>
    <w:p w14:paraId="7158BBA6" w14:textId="77777777" w:rsidR="00DA6AD9" w:rsidRDefault="0008514D">
      <w:pPr>
        <w:pStyle w:val="s"/>
        <w:ind w:firstLineChars="0" w:firstLine="0"/>
        <w:jc w:val="center"/>
      </w:pPr>
      <w:r>
        <w:rPr>
          <w:rFonts w:hint="eastAsia"/>
        </w:rPr>
        <w:t>Figure 1</w:t>
      </w:r>
      <w:r>
        <w:t>8</w:t>
      </w:r>
      <w:r>
        <w:rPr>
          <w:rFonts w:hint="eastAsia"/>
        </w:rPr>
        <w:t xml:space="preserve"> The format of positioning results file</w:t>
      </w:r>
    </w:p>
    <w:p w14:paraId="7423D533" w14:textId="77777777" w:rsidR="00DA6AD9" w:rsidRDefault="0008514D">
      <w:pPr>
        <w:pStyle w:val="cumt"/>
        <w:numPr>
          <w:ilvl w:val="0"/>
          <w:numId w:val="4"/>
        </w:numPr>
        <w:spacing w:line="360" w:lineRule="auto"/>
        <w:ind w:firstLineChars="0"/>
        <w:rPr>
          <w:b/>
          <w:bCs/>
        </w:rPr>
      </w:pPr>
      <w:r>
        <w:rPr>
          <w:b/>
          <w:bCs/>
        </w:rPr>
        <w:lastRenderedPageBreak/>
        <w:t>Parameters file: PPP_KIN_IF1213_E_BRUX2550.22O.state</w:t>
      </w:r>
    </w:p>
    <w:p w14:paraId="1DB6F626" w14:textId="77777777" w:rsidR="00DA6AD9" w:rsidRDefault="0008514D">
      <w:pPr>
        <w:pStyle w:val="s"/>
        <w:spacing w:line="360" w:lineRule="auto"/>
        <w:ind w:firstLine="480"/>
      </w:pPr>
      <w:r>
        <w:t>"#" indicates the current epoch information</w:t>
      </w:r>
      <w:r>
        <w:rPr>
          <w:rFonts w:hint="eastAsia"/>
        </w:rPr>
        <w:t>;</w:t>
      </w:r>
      <w:r>
        <w:t xml:space="preserve"> the first column is the satellite number,</w:t>
      </w:r>
      <w:r>
        <w:rPr>
          <w:rFonts w:hint="eastAsia"/>
        </w:rPr>
        <w:t xml:space="preserve"> where</w:t>
      </w:r>
      <w:r>
        <w:t xml:space="preserve"> a</w:t>
      </w:r>
      <w:r>
        <w:rPr>
          <w:rFonts w:hint="eastAsia"/>
        </w:rPr>
        <w:t>n</w:t>
      </w:r>
      <w:r>
        <w:t xml:space="preserve"> </w:t>
      </w:r>
      <w:r>
        <w:rPr>
          <w:rFonts w:hint="eastAsia"/>
        </w:rPr>
        <w:t xml:space="preserve">abbreviated </w:t>
      </w:r>
      <w:r>
        <w:t xml:space="preserve">description before each column </w:t>
      </w:r>
      <w:r>
        <w:rPr>
          <w:rFonts w:hint="eastAsia"/>
        </w:rPr>
        <w:t>is presented</w:t>
      </w:r>
      <w:r>
        <w:t xml:space="preserve">. </w:t>
      </w:r>
      <w:r>
        <w:rPr>
          <w:rFonts w:hint="eastAsia"/>
        </w:rPr>
        <w:t xml:space="preserve">For instant, </w:t>
      </w:r>
      <w:r>
        <w:t>“BLC15E”</w:t>
      </w:r>
      <w:r>
        <w:rPr>
          <w:rFonts w:hint="eastAsia"/>
        </w:rPr>
        <w:t xml:space="preserve"> represents the phase ambiguity value of E1 and E5a dual-frequency IF combination; </w:t>
      </w:r>
      <w:r>
        <w:t>“CS”</w:t>
      </w:r>
      <w:r>
        <w:rPr>
          <w:rFonts w:hint="eastAsia"/>
        </w:rPr>
        <w:t xml:space="preserve"> is the indication of </w:t>
      </w:r>
      <w:r>
        <w:t>cycle slip detection status</w:t>
      </w:r>
      <w:r>
        <w:rPr>
          <w:rFonts w:hint="eastAsia"/>
        </w:rPr>
        <w:t xml:space="preserve">, where </w:t>
      </w:r>
      <w:r>
        <w:t>“</w:t>
      </w:r>
      <w:r>
        <w:rPr>
          <w:rFonts w:hint="eastAsia"/>
        </w:rPr>
        <w:t>1</w:t>
      </w:r>
      <w:r>
        <w:t>”</w:t>
      </w:r>
      <w:r>
        <w:rPr>
          <w:rFonts w:hint="eastAsia"/>
        </w:rPr>
        <w:t xml:space="preserve"> denotes </w:t>
      </w:r>
      <w:r>
        <w:t>a cycle slip</w:t>
      </w:r>
      <w:r>
        <w:rPr>
          <w:rFonts w:hint="eastAsia"/>
        </w:rPr>
        <w:t xml:space="preserve"> of current</w:t>
      </w:r>
      <w:r>
        <w:t xml:space="preserve"> epoch</w:t>
      </w:r>
      <w:r>
        <w:rPr>
          <w:rFonts w:hint="eastAsia"/>
        </w:rPr>
        <w:t xml:space="preserve"> is occurred; </w:t>
      </w:r>
      <w:r>
        <w:t>“LC15E” represents the phase equation residual of E1</w:t>
      </w:r>
      <w:r>
        <w:rPr>
          <w:rFonts w:hint="eastAsia"/>
        </w:rPr>
        <w:t xml:space="preserve"> and </w:t>
      </w:r>
      <w:r>
        <w:t xml:space="preserve">E5a dual-frequency </w:t>
      </w:r>
      <w:r>
        <w:rPr>
          <w:rFonts w:hint="eastAsia"/>
        </w:rPr>
        <w:t>IF</w:t>
      </w:r>
      <w:r>
        <w:t xml:space="preserve"> combination PC15E represents the residual value of the </w:t>
      </w:r>
      <w:r>
        <w:rPr>
          <w:rFonts w:hint="eastAsia"/>
        </w:rPr>
        <w:t xml:space="preserve">corresponding </w:t>
      </w:r>
      <w:r>
        <w:t>pseudorange equation;</w:t>
      </w:r>
      <w:r>
        <w:rPr>
          <w:rFonts w:hint="eastAsia"/>
        </w:rPr>
        <w:t xml:space="preserve"> </w:t>
      </w:r>
      <w:r>
        <w:t>azimuth represents the satellite azimuth angle in degrees; dtSat represents the satellite clock in seconds; elevation represents the satellite elevation angle</w:t>
      </w:r>
      <w:r>
        <w:rPr>
          <w:rFonts w:hint="eastAsia"/>
        </w:rPr>
        <w:t>.</w:t>
      </w:r>
    </w:p>
    <w:p w14:paraId="0F0DC395" w14:textId="77777777" w:rsidR="00DA6AD9" w:rsidRDefault="0008514D">
      <w:pPr>
        <w:pStyle w:val="s"/>
        <w:spacing w:afterLines="50" w:after="156" w:line="360" w:lineRule="auto"/>
        <w:ind w:firstLine="480"/>
      </w:pPr>
      <w:r>
        <w:t>For other individual parameter files, the interpretations are consistent with this document, and will not be described one by one.</w:t>
      </w:r>
    </w:p>
    <w:p w14:paraId="1E14F250" w14:textId="77777777" w:rsidR="00DA6AD9" w:rsidRDefault="0008514D">
      <w:pPr>
        <w:pStyle w:val="af"/>
      </w:pPr>
      <w:r>
        <w:rPr>
          <w:noProof/>
        </w:rPr>
        <w:drawing>
          <wp:inline distT="0" distB="0" distL="0" distR="0" wp14:anchorId="1D303A3C" wp14:editId="5E36E19E">
            <wp:extent cx="5615940" cy="3073400"/>
            <wp:effectExtent l="0" t="0" r="1016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5615940" cy="3073400"/>
                    </a:xfrm>
                    <a:prstGeom prst="rect">
                      <a:avLst/>
                    </a:prstGeom>
                  </pic:spPr>
                </pic:pic>
              </a:graphicData>
            </a:graphic>
          </wp:inline>
        </w:drawing>
      </w:r>
    </w:p>
    <w:p w14:paraId="24A0AFF8" w14:textId="77777777" w:rsidR="00DA6AD9" w:rsidRDefault="0008514D">
      <w:pPr>
        <w:pStyle w:val="s"/>
        <w:ind w:firstLineChars="0" w:firstLine="0"/>
        <w:jc w:val="center"/>
      </w:pPr>
      <w:r>
        <w:rPr>
          <w:rFonts w:hint="eastAsia"/>
        </w:rPr>
        <w:t>Figure 1</w:t>
      </w:r>
      <w:r>
        <w:t>9</w:t>
      </w:r>
      <w:r>
        <w:rPr>
          <w:rFonts w:hint="eastAsia"/>
        </w:rPr>
        <w:t xml:space="preserve"> The format of parameter results file</w:t>
      </w:r>
    </w:p>
    <w:p w14:paraId="438B8CD1" w14:textId="77777777" w:rsidR="00DA6AD9" w:rsidRDefault="00DA6AD9">
      <w:pPr>
        <w:pStyle w:val="s"/>
        <w:ind w:firstLineChars="0" w:firstLine="0"/>
      </w:pPr>
    </w:p>
    <w:p w14:paraId="5BA611F4" w14:textId="77777777" w:rsidR="00DA6AD9" w:rsidRDefault="00DA6AD9">
      <w:pPr>
        <w:pStyle w:val="s"/>
        <w:ind w:firstLineChars="0" w:firstLine="0"/>
      </w:pPr>
    </w:p>
    <w:p w14:paraId="0D0BAA4A" w14:textId="77777777" w:rsidR="00DA6AD9" w:rsidRDefault="00DA6AD9">
      <w:pPr>
        <w:pStyle w:val="s"/>
        <w:ind w:firstLineChars="0" w:firstLine="0"/>
      </w:pPr>
    </w:p>
    <w:p w14:paraId="13909AE6" w14:textId="77777777" w:rsidR="00DA6AD9" w:rsidRDefault="00DA6AD9">
      <w:pPr>
        <w:pStyle w:val="s"/>
        <w:ind w:firstLineChars="0" w:firstLine="0"/>
      </w:pPr>
    </w:p>
    <w:p w14:paraId="2D931E02" w14:textId="77777777" w:rsidR="00DA6AD9" w:rsidRDefault="00DA6AD9">
      <w:pPr>
        <w:pStyle w:val="s"/>
        <w:ind w:firstLineChars="0" w:firstLine="0"/>
      </w:pPr>
    </w:p>
    <w:p w14:paraId="7FF2EBE5" w14:textId="77777777" w:rsidR="00DA6AD9" w:rsidRDefault="00DA6AD9">
      <w:pPr>
        <w:pStyle w:val="s"/>
        <w:ind w:firstLineChars="0" w:firstLine="0"/>
      </w:pPr>
    </w:p>
    <w:p w14:paraId="2550A0BC" w14:textId="77777777" w:rsidR="00DA6AD9" w:rsidRDefault="0008514D">
      <w:pPr>
        <w:pStyle w:val="cumtt1"/>
        <w:spacing w:afterLines="50" w:after="156" w:line="360" w:lineRule="auto"/>
        <w:rPr>
          <w:rFonts w:ascii="Times New Roman" w:hAnsi="Times New Roman"/>
        </w:rPr>
      </w:pPr>
      <w:bookmarkStart w:id="37" w:name="_Toc140524842"/>
      <w:r>
        <w:rPr>
          <w:rFonts w:ascii="Times New Roman" w:hAnsi="Times New Roman"/>
        </w:rPr>
        <w:lastRenderedPageBreak/>
        <w:t>Data Visualization</w:t>
      </w:r>
      <w:bookmarkEnd w:id="37"/>
    </w:p>
    <w:p w14:paraId="21331F8B" w14:textId="77777777" w:rsidR="00DA6AD9" w:rsidRDefault="0008514D">
      <w:pPr>
        <w:pStyle w:val="cumt"/>
        <w:spacing w:line="360" w:lineRule="auto"/>
        <w:ind w:firstLine="480"/>
      </w:pPr>
      <w:r>
        <w:rPr>
          <w:rFonts w:hint="eastAsia"/>
        </w:rPr>
        <w:t xml:space="preserve">Apart from the result files, </w:t>
      </w:r>
      <w:r>
        <w:t>FiPPP</w:t>
      </w:r>
      <w:r>
        <w:rPr>
          <w:rFonts w:hint="eastAsia"/>
        </w:rPr>
        <w:t xml:space="preserve"> software</w:t>
      </w:r>
      <w:r>
        <w:t xml:space="preserve"> also provides some </w:t>
      </w:r>
      <w:r>
        <w:rPr>
          <w:rFonts w:hint="eastAsia"/>
        </w:rPr>
        <w:t xml:space="preserve">useful </w:t>
      </w:r>
      <w:r>
        <w:t xml:space="preserve">python scripts </w:t>
      </w:r>
      <w:r>
        <w:rPr>
          <w:rFonts w:hint="eastAsia"/>
        </w:rPr>
        <w:t>to show</w:t>
      </w:r>
      <w:r>
        <w:t xml:space="preserve"> </w:t>
      </w:r>
      <w:r>
        <w:rPr>
          <w:rFonts w:hint="eastAsia"/>
        </w:rPr>
        <w:t>and compare the estimated parameters</w:t>
      </w:r>
      <w:r>
        <w:t xml:space="preserve">, which can be found </w:t>
      </w:r>
      <w:r>
        <w:rPr>
          <w:rFonts w:hint="eastAsia"/>
        </w:rPr>
        <w:t xml:space="preserve">at </w:t>
      </w:r>
      <w:r>
        <w:t>“</w:t>
      </w:r>
      <w:r>
        <w:rPr>
          <w:i/>
          <w:iCs/>
        </w:rPr>
        <w:t>folder/tools</w:t>
      </w:r>
      <w:r>
        <w:t xml:space="preserve">”. </w:t>
      </w:r>
      <w:r>
        <w:rPr>
          <w:rFonts w:hint="eastAsia"/>
        </w:rPr>
        <w:t>The</w:t>
      </w:r>
      <w:r>
        <w:t>se</w:t>
      </w:r>
      <w:r>
        <w:rPr>
          <w:rFonts w:hint="eastAsia"/>
        </w:rPr>
        <w:t xml:space="preserve"> tools c</w:t>
      </w:r>
      <w:r>
        <w:t xml:space="preserve">an be compiled </w:t>
      </w:r>
      <w:r>
        <w:rPr>
          <w:rFonts w:hint="eastAsia"/>
        </w:rPr>
        <w:t>by</w:t>
      </w:r>
      <w:r>
        <w:t xml:space="preserve"> pycharm or visual studio code editor.</w:t>
      </w:r>
    </w:p>
    <w:p w14:paraId="414DE9C5" w14:textId="77777777" w:rsidR="00DA6AD9" w:rsidRDefault="0008514D">
      <w:pPr>
        <w:pStyle w:val="cumtt2"/>
        <w:spacing w:line="360" w:lineRule="auto"/>
      </w:pPr>
      <w:bookmarkStart w:id="38" w:name="_Toc140524843"/>
      <w:r>
        <w:rPr>
          <w:rFonts w:hint="eastAsia"/>
        </w:rPr>
        <w:t>B</w:t>
      </w:r>
      <w:r>
        <w:t>uild project</w:t>
      </w:r>
      <w:bookmarkEnd w:id="38"/>
    </w:p>
    <w:p w14:paraId="650DEEF9" w14:textId="77777777" w:rsidR="00DA6AD9" w:rsidRDefault="0008514D">
      <w:pPr>
        <w:pStyle w:val="cumt"/>
        <w:numPr>
          <w:ilvl w:val="0"/>
          <w:numId w:val="4"/>
        </w:numPr>
        <w:spacing w:line="360" w:lineRule="auto"/>
        <w:ind w:firstLineChars="0"/>
        <w:rPr>
          <w:b/>
          <w:bCs/>
        </w:rPr>
      </w:pPr>
      <w:r>
        <w:rPr>
          <w:rFonts w:hint="eastAsia"/>
          <w:b/>
          <w:bCs/>
        </w:rPr>
        <w:t>p</w:t>
      </w:r>
      <w:r>
        <w:rPr>
          <w:b/>
          <w:bCs/>
        </w:rPr>
        <w:t>ycharm user</w:t>
      </w:r>
    </w:p>
    <w:p w14:paraId="6295C070" w14:textId="77777777" w:rsidR="00DA6AD9" w:rsidRDefault="0008514D">
      <w:pPr>
        <w:pStyle w:val="cumt"/>
        <w:spacing w:afterLines="50" w:after="156" w:line="360" w:lineRule="auto"/>
        <w:ind w:firstLine="480"/>
      </w:pPr>
      <w:r>
        <w:t>Open “pycharm” and open “pyplot” or open the “pyplot” folder with pycharm.</w:t>
      </w:r>
    </w:p>
    <w:p w14:paraId="26047DCD" w14:textId="77777777" w:rsidR="00DA6AD9" w:rsidRDefault="0008514D">
      <w:pPr>
        <w:pStyle w:val="af"/>
        <w:spacing w:afterLines="50" w:after="156"/>
      </w:pPr>
      <w:r>
        <w:rPr>
          <w:noProof/>
        </w:rPr>
        <w:drawing>
          <wp:inline distT="0" distB="0" distL="0" distR="0" wp14:anchorId="7A7A51B9" wp14:editId="419E128E">
            <wp:extent cx="3676650" cy="27368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a:stretch>
                      <a:fillRect/>
                    </a:stretch>
                  </pic:blipFill>
                  <pic:spPr>
                    <a:xfrm>
                      <a:off x="0" y="0"/>
                      <a:ext cx="3676650" cy="2736850"/>
                    </a:xfrm>
                    <a:prstGeom prst="rect">
                      <a:avLst/>
                    </a:prstGeom>
                  </pic:spPr>
                </pic:pic>
              </a:graphicData>
            </a:graphic>
          </wp:inline>
        </w:drawing>
      </w:r>
    </w:p>
    <w:p w14:paraId="155AF7A5" w14:textId="77777777" w:rsidR="00DA6AD9" w:rsidRDefault="0008514D">
      <w:pPr>
        <w:pStyle w:val="cumt"/>
        <w:numPr>
          <w:ilvl w:val="0"/>
          <w:numId w:val="4"/>
        </w:numPr>
        <w:spacing w:line="360" w:lineRule="auto"/>
        <w:ind w:firstLineChars="0"/>
        <w:rPr>
          <w:b/>
          <w:bCs/>
        </w:rPr>
      </w:pPr>
      <w:r>
        <w:rPr>
          <w:rFonts w:hint="eastAsia"/>
          <w:b/>
          <w:bCs/>
        </w:rPr>
        <w:t>v</w:t>
      </w:r>
      <w:r>
        <w:rPr>
          <w:b/>
          <w:bCs/>
        </w:rPr>
        <w:t>isual studio code user</w:t>
      </w:r>
    </w:p>
    <w:p w14:paraId="5DDB2412" w14:textId="77777777" w:rsidR="00DA6AD9" w:rsidRDefault="0008514D">
      <w:pPr>
        <w:pStyle w:val="cumt"/>
        <w:spacing w:line="360" w:lineRule="auto"/>
        <w:ind w:firstLine="480"/>
      </w:pPr>
      <w:r>
        <w:t>Open the pyplot folder with visual studio code</w:t>
      </w:r>
    </w:p>
    <w:p w14:paraId="3B03AA0B" w14:textId="77777777" w:rsidR="00DA6AD9" w:rsidRDefault="0008514D">
      <w:pPr>
        <w:pStyle w:val="af"/>
      </w:pPr>
      <w:r>
        <w:rPr>
          <w:noProof/>
        </w:rPr>
        <w:drawing>
          <wp:inline distT="0" distB="0" distL="0" distR="0" wp14:anchorId="683A9E3C" wp14:editId="2BD55D08">
            <wp:extent cx="3734435" cy="2007235"/>
            <wp:effectExtent l="0" t="0" r="1206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6"/>
                    <a:stretch>
                      <a:fillRect/>
                    </a:stretch>
                  </pic:blipFill>
                  <pic:spPr>
                    <a:xfrm>
                      <a:off x="0" y="0"/>
                      <a:ext cx="3734435" cy="2007235"/>
                    </a:xfrm>
                    <a:prstGeom prst="rect">
                      <a:avLst/>
                    </a:prstGeom>
                  </pic:spPr>
                </pic:pic>
              </a:graphicData>
            </a:graphic>
          </wp:inline>
        </w:drawing>
      </w:r>
    </w:p>
    <w:p w14:paraId="169F4A3B" w14:textId="77777777" w:rsidR="00DA6AD9" w:rsidRDefault="00DA6AD9">
      <w:pPr>
        <w:pStyle w:val="cumt"/>
        <w:ind w:firstLine="480"/>
      </w:pPr>
    </w:p>
    <w:p w14:paraId="77EF71ED" w14:textId="77777777" w:rsidR="00DA6AD9" w:rsidRDefault="0008514D">
      <w:pPr>
        <w:pStyle w:val="cumtt2"/>
        <w:spacing w:line="360" w:lineRule="auto"/>
      </w:pPr>
      <w:bookmarkStart w:id="39" w:name="_Toc140524844"/>
      <w:r>
        <w:lastRenderedPageBreak/>
        <w:t>Configuration</w:t>
      </w:r>
      <w:bookmarkEnd w:id="39"/>
    </w:p>
    <w:p w14:paraId="37F28FA7" w14:textId="77777777" w:rsidR="00DA6AD9" w:rsidRDefault="0008514D">
      <w:pPr>
        <w:pStyle w:val="cumt"/>
        <w:spacing w:line="360" w:lineRule="auto"/>
        <w:ind w:firstLine="480"/>
      </w:pPr>
      <w:r>
        <w:t xml:space="preserve">The default processing options can be found </w:t>
      </w:r>
      <w:r>
        <w:rPr>
          <w:rFonts w:hint="eastAsia"/>
        </w:rPr>
        <w:t xml:space="preserve">in </w:t>
      </w:r>
      <w:r>
        <w:t>“</w:t>
      </w:r>
      <w:r>
        <w:rPr>
          <w:i/>
          <w:iCs/>
        </w:rPr>
        <w:t>./pyplot/plot_conf.py</w:t>
      </w:r>
      <w:r>
        <w:t>”.</w:t>
      </w:r>
    </w:p>
    <w:p w14:paraId="6F7DCB90" w14:textId="77777777" w:rsidR="00DA6AD9" w:rsidRDefault="0008514D">
      <w:pPr>
        <w:pStyle w:val="cumt"/>
        <w:spacing w:afterLines="50" w:after="156" w:line="360" w:lineRule="auto"/>
        <w:ind w:firstLine="480"/>
      </w:pPr>
      <w:r>
        <w:t xml:space="preserve">The configuration file includes the functions of counting convergence accuracy and time, drawing station location, </w:t>
      </w:r>
      <w:r>
        <w:rPr>
          <w:rFonts w:hint="eastAsia"/>
        </w:rPr>
        <w:t>showing</w:t>
      </w:r>
      <w:r>
        <w:t xml:space="preserve"> positioning residuals, </w:t>
      </w:r>
      <w:r>
        <w:rPr>
          <w:rFonts w:hint="eastAsia"/>
        </w:rPr>
        <w:t xml:space="preserve">presenting </w:t>
      </w:r>
      <w:r>
        <w:t>satellite sky ma</w:t>
      </w:r>
      <w:r>
        <w:rPr>
          <w:rFonts w:hint="eastAsia"/>
        </w:rPr>
        <w:t xml:space="preserve">p and </w:t>
      </w:r>
      <w:r>
        <w:t xml:space="preserve">tropospheric </w:t>
      </w:r>
      <w:r>
        <w:rPr>
          <w:rFonts w:hint="eastAsia"/>
        </w:rPr>
        <w:t xml:space="preserve">delay </w:t>
      </w:r>
      <w:r>
        <w:t xml:space="preserve">values, PDOP values, ambiguity values, pseudorange </w:t>
      </w:r>
      <w:r>
        <w:rPr>
          <w:rFonts w:hint="eastAsia"/>
        </w:rPr>
        <w:t>and</w:t>
      </w:r>
      <w:r>
        <w:t xml:space="preserve"> phase residual values, etc.</w:t>
      </w:r>
    </w:p>
    <w:p w14:paraId="47F7419B" w14:textId="77777777" w:rsidR="00DA6AD9" w:rsidRDefault="0008514D">
      <w:pPr>
        <w:pStyle w:val="cumt"/>
        <w:numPr>
          <w:ilvl w:val="0"/>
          <w:numId w:val="4"/>
        </w:numPr>
        <w:spacing w:line="360" w:lineRule="auto"/>
        <w:ind w:firstLineChars="0"/>
        <w:rPr>
          <w:b/>
          <w:bCs/>
        </w:rPr>
      </w:pPr>
      <w:r>
        <w:rPr>
          <w:b/>
          <w:bCs/>
        </w:rPr>
        <w:t>Count convergence accuracy and time</w:t>
      </w:r>
    </w:p>
    <w:p w14:paraId="739CBF88" w14:textId="77777777" w:rsidR="00DA6AD9" w:rsidRDefault="0008514D">
      <w:pPr>
        <w:pStyle w:val="cumt"/>
        <w:spacing w:line="360" w:lineRule="auto"/>
        <w:ind w:firstLine="480"/>
        <w:rPr>
          <w:shd w:val="clear" w:color="auto" w:fill="FFFFFF"/>
        </w:rPr>
      </w:pPr>
      <w:r>
        <w:rPr>
          <w:rFonts w:hint="eastAsia"/>
          <w:shd w:val="clear" w:color="auto" w:fill="FFFFFF"/>
        </w:rPr>
        <w:t>A</w:t>
      </w:r>
      <w:r>
        <w:rPr>
          <w:shd w:val="clear" w:color="auto" w:fill="FFFFFF"/>
        </w:rPr>
        <w:t>ccording to the corresponding options set by the user, the convergence accuracy and time of each station in the E, N, and U directions can be obtained statistically</w:t>
      </w:r>
      <w:r>
        <w:rPr>
          <w:rFonts w:hint="eastAsia"/>
          <w:shd w:val="clear" w:color="auto" w:fill="FFFFFF"/>
        </w:rPr>
        <w:t xml:space="preserve"> as shown in Figure </w:t>
      </w:r>
      <w:r>
        <w:rPr>
          <w:shd w:val="clear" w:color="auto" w:fill="FFFFFF"/>
        </w:rPr>
        <w:t>20. It can be generated and stored as a “</w:t>
      </w:r>
      <w:r>
        <w:rPr>
          <w:rFonts w:hint="eastAsia"/>
          <w:shd w:val="clear" w:color="auto" w:fill="FFFFFF"/>
        </w:rPr>
        <w:t>CSV</w:t>
      </w:r>
      <w:r>
        <w:rPr>
          <w:shd w:val="clear" w:color="auto" w:fill="FFFFFF"/>
        </w:rPr>
        <w:t>” file according to user requirements</w:t>
      </w:r>
      <w:r>
        <w:rPr>
          <w:rFonts w:hint="eastAsia"/>
          <w:shd w:val="clear" w:color="auto" w:fill="FFFFFF"/>
        </w:rPr>
        <w:t xml:space="preserve"> as Figure </w:t>
      </w:r>
      <w:r>
        <w:rPr>
          <w:shd w:val="clear" w:color="auto" w:fill="FFFFFF"/>
        </w:rPr>
        <w:t>21.</w:t>
      </w:r>
    </w:p>
    <w:p w14:paraId="5F6CB7A5" w14:textId="77777777" w:rsidR="00DA6AD9" w:rsidRDefault="0008514D">
      <w:pPr>
        <w:pStyle w:val="af"/>
        <w:rPr>
          <w:shd w:val="clear" w:color="auto" w:fill="FFFFFF"/>
        </w:rPr>
      </w:pPr>
      <w:r>
        <w:rPr>
          <w:noProof/>
        </w:rPr>
        <w:drawing>
          <wp:inline distT="0" distB="0" distL="0" distR="0" wp14:anchorId="335ED1B3" wp14:editId="579F990B">
            <wp:extent cx="4652645" cy="1796415"/>
            <wp:effectExtent l="0" t="0" r="825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7"/>
                    <a:stretch>
                      <a:fillRect/>
                    </a:stretch>
                  </pic:blipFill>
                  <pic:spPr>
                    <a:xfrm>
                      <a:off x="0" y="0"/>
                      <a:ext cx="4652645" cy="1796415"/>
                    </a:xfrm>
                    <a:prstGeom prst="rect">
                      <a:avLst/>
                    </a:prstGeom>
                  </pic:spPr>
                </pic:pic>
              </a:graphicData>
            </a:graphic>
          </wp:inline>
        </w:drawing>
      </w:r>
    </w:p>
    <w:p w14:paraId="68CE1CDD" w14:textId="77777777" w:rsidR="00DA6AD9" w:rsidRDefault="0008514D">
      <w:pPr>
        <w:pStyle w:val="s"/>
        <w:spacing w:afterLines="50" w:after="156" w:line="240" w:lineRule="auto"/>
        <w:ind w:firstLineChars="0" w:firstLine="0"/>
        <w:jc w:val="center"/>
      </w:pPr>
      <w:r>
        <w:rPr>
          <w:rFonts w:hint="eastAsia"/>
        </w:rPr>
        <w:t xml:space="preserve">Figure </w:t>
      </w:r>
      <w:r>
        <w:t>20</w:t>
      </w:r>
      <w:r>
        <w:rPr>
          <w:rFonts w:hint="eastAsia"/>
        </w:rPr>
        <w:t xml:space="preserve"> Part of configuration file to count E, N and U information</w:t>
      </w:r>
    </w:p>
    <w:p w14:paraId="46364804" w14:textId="77777777" w:rsidR="00DA6AD9" w:rsidRDefault="0008514D">
      <w:pPr>
        <w:pStyle w:val="af"/>
      </w:pPr>
      <w:r>
        <w:rPr>
          <w:noProof/>
        </w:rPr>
        <w:drawing>
          <wp:inline distT="0" distB="0" distL="0" distR="0" wp14:anchorId="20BF0CBF" wp14:editId="5C58B561">
            <wp:extent cx="4450715" cy="1503045"/>
            <wp:effectExtent l="0" t="0" r="698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450715" cy="1503045"/>
                    </a:xfrm>
                    <a:prstGeom prst="rect">
                      <a:avLst/>
                    </a:prstGeom>
                    <a:noFill/>
                    <a:ln>
                      <a:noFill/>
                    </a:ln>
                  </pic:spPr>
                </pic:pic>
              </a:graphicData>
            </a:graphic>
          </wp:inline>
        </w:drawing>
      </w:r>
    </w:p>
    <w:p w14:paraId="2B75935A" w14:textId="77777777" w:rsidR="00DA6AD9" w:rsidRDefault="0008514D">
      <w:pPr>
        <w:pStyle w:val="s"/>
        <w:spacing w:line="360" w:lineRule="auto"/>
        <w:ind w:firstLineChars="0" w:firstLine="0"/>
        <w:jc w:val="center"/>
      </w:pPr>
      <w:r>
        <w:rPr>
          <w:rFonts w:hint="eastAsia"/>
        </w:rPr>
        <w:t xml:space="preserve">Figure </w:t>
      </w:r>
      <w:r>
        <w:t>21</w:t>
      </w:r>
      <w:r>
        <w:rPr>
          <w:rFonts w:hint="eastAsia"/>
        </w:rPr>
        <w:t xml:space="preserve"> Results of E, N and U information in CSV file</w:t>
      </w:r>
    </w:p>
    <w:p w14:paraId="58A2ABA0" w14:textId="77777777" w:rsidR="00DA6AD9" w:rsidRDefault="0008514D">
      <w:pPr>
        <w:pStyle w:val="cumt"/>
        <w:numPr>
          <w:ilvl w:val="0"/>
          <w:numId w:val="4"/>
        </w:numPr>
        <w:spacing w:line="360" w:lineRule="auto"/>
        <w:ind w:firstLineChars="0"/>
        <w:rPr>
          <w:b/>
          <w:bCs/>
        </w:rPr>
      </w:pPr>
      <w:r>
        <w:rPr>
          <w:b/>
          <w:bCs/>
        </w:rPr>
        <w:t>Plot station</w:t>
      </w:r>
      <w:r>
        <w:rPr>
          <w:rFonts w:hint="eastAsia"/>
          <w:b/>
          <w:bCs/>
        </w:rPr>
        <w:t>s</w:t>
      </w:r>
      <w:r>
        <w:rPr>
          <w:b/>
          <w:bCs/>
        </w:rPr>
        <w:t xml:space="preserve"> </w:t>
      </w:r>
      <w:r>
        <w:rPr>
          <w:rFonts w:hint="eastAsia"/>
          <w:b/>
          <w:bCs/>
        </w:rPr>
        <w:t>distribution</w:t>
      </w:r>
    </w:p>
    <w:p w14:paraId="739F0159" w14:textId="77777777" w:rsidR="00DA6AD9" w:rsidRDefault="0008514D">
      <w:pPr>
        <w:pStyle w:val="s"/>
        <w:widowControl w:val="0"/>
        <w:spacing w:line="360" w:lineRule="auto"/>
        <w:ind w:firstLine="480"/>
      </w:pPr>
      <w:r>
        <w:t>The user can input the folder where the observation file is located or the name of the observation station to draw the location of the observation station</w:t>
      </w:r>
      <w:r>
        <w:rPr>
          <w:rFonts w:hint="eastAsia"/>
        </w:rPr>
        <w:t xml:space="preserve"> as Figures </w:t>
      </w:r>
      <w:r>
        <w:t>22</w:t>
      </w:r>
      <w:r>
        <w:rPr>
          <w:rFonts w:hint="eastAsia"/>
        </w:rPr>
        <w:t xml:space="preserve"> and </w:t>
      </w:r>
      <w:r>
        <w:t>23</w:t>
      </w:r>
      <w:r>
        <w:rPr>
          <w:rFonts w:hint="eastAsia"/>
        </w:rPr>
        <w:t>.</w:t>
      </w:r>
    </w:p>
    <w:p w14:paraId="3603A693" w14:textId="77777777" w:rsidR="00DA6AD9" w:rsidRDefault="0008514D">
      <w:pPr>
        <w:pStyle w:val="af"/>
      </w:pPr>
      <w:r>
        <w:rPr>
          <w:noProof/>
        </w:rPr>
        <w:lastRenderedPageBreak/>
        <w:drawing>
          <wp:inline distT="0" distB="0" distL="0" distR="0" wp14:anchorId="52333AB4" wp14:editId="125FFDE2">
            <wp:extent cx="3838575" cy="1946910"/>
            <wp:effectExtent l="0" t="0" r="952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3838575" cy="1946910"/>
                    </a:xfrm>
                    <a:prstGeom prst="rect">
                      <a:avLst/>
                    </a:prstGeom>
                  </pic:spPr>
                </pic:pic>
              </a:graphicData>
            </a:graphic>
          </wp:inline>
        </w:drawing>
      </w:r>
    </w:p>
    <w:p w14:paraId="451A16F7" w14:textId="77777777" w:rsidR="00DA6AD9" w:rsidRDefault="0008514D">
      <w:pPr>
        <w:pStyle w:val="s"/>
        <w:spacing w:line="360" w:lineRule="auto"/>
        <w:ind w:firstLineChars="0" w:firstLine="0"/>
        <w:jc w:val="center"/>
      </w:pPr>
      <w:r>
        <w:rPr>
          <w:rFonts w:hint="eastAsia"/>
        </w:rPr>
        <w:t xml:space="preserve">Figure </w:t>
      </w:r>
      <w:r>
        <w:t>22</w:t>
      </w:r>
      <w:r>
        <w:rPr>
          <w:rFonts w:hint="eastAsia"/>
        </w:rPr>
        <w:t xml:space="preserve"> Part of configuration file for plotting station distribution</w:t>
      </w:r>
    </w:p>
    <w:p w14:paraId="14EFD91A" w14:textId="77777777" w:rsidR="00DA6AD9" w:rsidRDefault="0008514D">
      <w:pPr>
        <w:pStyle w:val="af"/>
      </w:pPr>
      <w:r>
        <w:rPr>
          <w:noProof/>
        </w:rPr>
        <w:drawing>
          <wp:inline distT="0" distB="0" distL="0" distR="0" wp14:anchorId="079B8F90" wp14:editId="75DF2D39">
            <wp:extent cx="4005580" cy="2031365"/>
            <wp:effectExtent l="0" t="0" r="762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005580" cy="2031365"/>
                    </a:xfrm>
                    <a:prstGeom prst="rect">
                      <a:avLst/>
                    </a:prstGeom>
                    <a:noFill/>
                    <a:ln>
                      <a:noFill/>
                    </a:ln>
                  </pic:spPr>
                </pic:pic>
              </a:graphicData>
            </a:graphic>
          </wp:inline>
        </w:drawing>
      </w:r>
    </w:p>
    <w:p w14:paraId="506865FA" w14:textId="77777777" w:rsidR="00DA6AD9" w:rsidRDefault="0008514D">
      <w:pPr>
        <w:pStyle w:val="s"/>
        <w:spacing w:line="360" w:lineRule="auto"/>
        <w:ind w:firstLineChars="0" w:firstLine="0"/>
        <w:jc w:val="center"/>
      </w:pPr>
      <w:r>
        <w:rPr>
          <w:rFonts w:hint="eastAsia"/>
        </w:rPr>
        <w:t xml:space="preserve">Figure </w:t>
      </w:r>
      <w:r>
        <w:t>23</w:t>
      </w:r>
      <w:r>
        <w:rPr>
          <w:rFonts w:hint="eastAsia"/>
        </w:rPr>
        <w:t xml:space="preserve"> Stations distribution used in PPP solution</w:t>
      </w:r>
    </w:p>
    <w:p w14:paraId="501D161D" w14:textId="77777777" w:rsidR="00DA6AD9" w:rsidRDefault="0008514D">
      <w:pPr>
        <w:pStyle w:val="cumt"/>
        <w:numPr>
          <w:ilvl w:val="0"/>
          <w:numId w:val="4"/>
        </w:numPr>
        <w:spacing w:line="360" w:lineRule="auto"/>
        <w:ind w:firstLineChars="0"/>
        <w:rPr>
          <w:b/>
          <w:bCs/>
        </w:rPr>
      </w:pPr>
      <w:r>
        <w:rPr>
          <w:b/>
          <w:bCs/>
        </w:rPr>
        <w:t>Plot positioning residuals</w:t>
      </w:r>
    </w:p>
    <w:p w14:paraId="06E63EC4" w14:textId="77777777" w:rsidR="00DA6AD9" w:rsidRDefault="0008514D">
      <w:pPr>
        <w:pStyle w:val="s"/>
        <w:spacing w:line="360" w:lineRule="auto"/>
        <w:ind w:firstLine="480"/>
      </w:pPr>
      <w:r>
        <w:t>Take the observation</w:t>
      </w:r>
      <w:r>
        <w:rPr>
          <w:rFonts w:hint="eastAsia"/>
        </w:rPr>
        <w:t xml:space="preserve"> </w:t>
      </w:r>
      <w:r>
        <w:t>of ARHT station in DOY 255</w:t>
      </w:r>
      <w:r>
        <w:rPr>
          <w:rFonts w:hint="eastAsia"/>
        </w:rPr>
        <w:t xml:space="preserve">, </w:t>
      </w:r>
      <w:r>
        <w:t>2022 as an example.</w:t>
      </w:r>
      <w:r>
        <w:rPr>
          <w:rFonts w:hint="eastAsia"/>
        </w:rPr>
        <w:t xml:space="preserve"> The positioning residuals series can be presented as Figures </w:t>
      </w:r>
      <w:r>
        <w:t>24</w:t>
      </w:r>
      <w:r>
        <w:rPr>
          <w:rFonts w:hint="eastAsia"/>
        </w:rPr>
        <w:t xml:space="preserve"> and </w:t>
      </w:r>
      <w:r>
        <w:t>25</w:t>
      </w:r>
      <w:r>
        <w:rPr>
          <w:rFonts w:hint="eastAsia"/>
        </w:rPr>
        <w:t>.</w:t>
      </w:r>
      <w:r>
        <w:t xml:space="preserve"> It can not only plot single positioning result file of single station, but also draw multiple positioning result files of single station. The legend is automatically generated according to the generated positioning result file name.</w:t>
      </w:r>
    </w:p>
    <w:p w14:paraId="4A028BB7" w14:textId="77777777" w:rsidR="00DA6AD9" w:rsidRDefault="0008514D">
      <w:pPr>
        <w:pStyle w:val="af"/>
      </w:pPr>
      <w:r>
        <w:rPr>
          <w:noProof/>
        </w:rPr>
        <w:drawing>
          <wp:inline distT="0" distB="0" distL="0" distR="0" wp14:anchorId="0DD6E077" wp14:editId="076DF958">
            <wp:extent cx="3240405" cy="1936115"/>
            <wp:effectExtent l="0" t="0" r="1079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3240405" cy="1936115"/>
                    </a:xfrm>
                    <a:prstGeom prst="rect">
                      <a:avLst/>
                    </a:prstGeom>
                  </pic:spPr>
                </pic:pic>
              </a:graphicData>
            </a:graphic>
          </wp:inline>
        </w:drawing>
      </w:r>
    </w:p>
    <w:p w14:paraId="5EB6D341" w14:textId="77777777" w:rsidR="00DA6AD9" w:rsidRDefault="0008514D">
      <w:pPr>
        <w:pStyle w:val="s"/>
        <w:spacing w:line="360" w:lineRule="auto"/>
        <w:ind w:firstLineChars="0" w:firstLine="0"/>
        <w:jc w:val="center"/>
      </w:pPr>
      <w:r>
        <w:rPr>
          <w:rFonts w:hint="eastAsia"/>
        </w:rPr>
        <w:t xml:space="preserve">Figure </w:t>
      </w:r>
      <w:r>
        <w:t>24</w:t>
      </w:r>
      <w:r>
        <w:rPr>
          <w:rFonts w:hint="eastAsia"/>
        </w:rPr>
        <w:t xml:space="preserve"> Part of configuration file for presenting positioning residuals</w:t>
      </w:r>
    </w:p>
    <w:p w14:paraId="26D35468" w14:textId="77777777" w:rsidR="00DA6AD9" w:rsidRDefault="0008514D">
      <w:pPr>
        <w:pStyle w:val="af"/>
      </w:pPr>
      <w:r>
        <w:rPr>
          <w:noProof/>
        </w:rPr>
        <w:lastRenderedPageBreak/>
        <w:drawing>
          <wp:inline distT="0" distB="0" distL="0" distR="0" wp14:anchorId="21035CB8" wp14:editId="1908B7B8">
            <wp:extent cx="3224530" cy="2132330"/>
            <wp:effectExtent l="0" t="0" r="127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224530" cy="2132330"/>
                    </a:xfrm>
                    <a:prstGeom prst="rect">
                      <a:avLst/>
                    </a:prstGeom>
                    <a:noFill/>
                    <a:ln>
                      <a:noFill/>
                    </a:ln>
                  </pic:spPr>
                </pic:pic>
              </a:graphicData>
            </a:graphic>
          </wp:inline>
        </w:drawing>
      </w:r>
    </w:p>
    <w:p w14:paraId="1459F3EC" w14:textId="77777777" w:rsidR="00DA6AD9" w:rsidRDefault="0008514D">
      <w:pPr>
        <w:pStyle w:val="s"/>
        <w:spacing w:line="360" w:lineRule="auto"/>
        <w:ind w:firstLineChars="0" w:firstLine="0"/>
        <w:jc w:val="center"/>
        <w:rPr>
          <w:szCs w:val="22"/>
        </w:rPr>
      </w:pPr>
      <w:r>
        <w:rPr>
          <w:rFonts w:hint="eastAsia"/>
          <w:szCs w:val="22"/>
        </w:rPr>
        <w:t>(a) Single positioning residual of ARHT</w:t>
      </w:r>
    </w:p>
    <w:p w14:paraId="59EF6BEA" w14:textId="77777777" w:rsidR="00DA6AD9" w:rsidRDefault="0008514D">
      <w:pPr>
        <w:pStyle w:val="af"/>
      </w:pPr>
      <w:r>
        <w:rPr>
          <w:noProof/>
        </w:rPr>
        <w:drawing>
          <wp:inline distT="0" distB="0" distL="0" distR="0" wp14:anchorId="7E7CBC25" wp14:editId="124AE163">
            <wp:extent cx="3301365" cy="2183130"/>
            <wp:effectExtent l="0" t="0" r="63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301365" cy="2183130"/>
                    </a:xfrm>
                    <a:prstGeom prst="rect">
                      <a:avLst/>
                    </a:prstGeom>
                    <a:noFill/>
                    <a:ln>
                      <a:noFill/>
                    </a:ln>
                  </pic:spPr>
                </pic:pic>
              </a:graphicData>
            </a:graphic>
          </wp:inline>
        </w:drawing>
      </w:r>
    </w:p>
    <w:p w14:paraId="510BDF47" w14:textId="77777777" w:rsidR="00DA6AD9" w:rsidRDefault="0008514D">
      <w:pPr>
        <w:pStyle w:val="s"/>
        <w:spacing w:line="240" w:lineRule="auto"/>
        <w:ind w:firstLineChars="0" w:firstLine="0"/>
        <w:jc w:val="center"/>
        <w:rPr>
          <w:szCs w:val="22"/>
        </w:rPr>
      </w:pPr>
      <w:r>
        <w:rPr>
          <w:rFonts w:hint="eastAsia"/>
          <w:szCs w:val="22"/>
        </w:rPr>
        <w:t>(b) Multi-positioning residual of BDS-3 five-frequency IF combination</w:t>
      </w:r>
    </w:p>
    <w:p w14:paraId="4F817684" w14:textId="77777777" w:rsidR="00DA6AD9" w:rsidRDefault="0008514D">
      <w:pPr>
        <w:pStyle w:val="af"/>
        <w:spacing w:line="360" w:lineRule="auto"/>
        <w:rPr>
          <w:sz w:val="24"/>
          <w:szCs w:val="24"/>
        </w:rPr>
      </w:pPr>
      <w:r>
        <w:rPr>
          <w:rFonts w:hint="eastAsia"/>
          <w:sz w:val="24"/>
          <w:szCs w:val="24"/>
        </w:rPr>
        <w:t>F</w:t>
      </w:r>
      <w:r>
        <w:rPr>
          <w:sz w:val="24"/>
          <w:szCs w:val="24"/>
        </w:rPr>
        <w:t>i</w:t>
      </w:r>
      <w:r>
        <w:rPr>
          <w:rFonts w:hint="eastAsia"/>
          <w:sz w:val="24"/>
          <w:szCs w:val="24"/>
        </w:rPr>
        <w:t xml:space="preserve">gure </w:t>
      </w:r>
      <w:r>
        <w:rPr>
          <w:sz w:val="24"/>
          <w:szCs w:val="24"/>
        </w:rPr>
        <w:t xml:space="preserve">25 </w:t>
      </w:r>
      <w:r>
        <w:rPr>
          <w:rFonts w:hint="eastAsia"/>
          <w:sz w:val="24"/>
          <w:szCs w:val="24"/>
        </w:rPr>
        <w:t xml:space="preserve">The positioning residual </w:t>
      </w:r>
      <w:r>
        <w:rPr>
          <w:sz w:val="24"/>
          <w:szCs w:val="24"/>
        </w:rPr>
        <w:t xml:space="preserve">of FiPPP software </w:t>
      </w:r>
      <w:r>
        <w:rPr>
          <w:rFonts w:hint="eastAsia"/>
          <w:sz w:val="24"/>
          <w:szCs w:val="24"/>
        </w:rPr>
        <w:t xml:space="preserve">in </w:t>
      </w:r>
      <w:r>
        <w:rPr>
          <w:sz w:val="24"/>
          <w:szCs w:val="24"/>
        </w:rPr>
        <w:t>DOY 255</w:t>
      </w:r>
      <w:r>
        <w:rPr>
          <w:rFonts w:hint="eastAsia"/>
          <w:sz w:val="24"/>
          <w:szCs w:val="24"/>
        </w:rPr>
        <w:t>, 2022</w:t>
      </w:r>
    </w:p>
    <w:p w14:paraId="34AC89FC" w14:textId="77777777" w:rsidR="00DA6AD9" w:rsidRDefault="0008514D">
      <w:pPr>
        <w:pStyle w:val="cumt"/>
        <w:numPr>
          <w:ilvl w:val="0"/>
          <w:numId w:val="4"/>
        </w:numPr>
        <w:spacing w:line="360" w:lineRule="auto"/>
        <w:ind w:firstLineChars="0"/>
        <w:rPr>
          <w:b/>
          <w:bCs/>
        </w:rPr>
      </w:pPr>
      <w:r>
        <w:rPr>
          <w:b/>
          <w:bCs/>
        </w:rPr>
        <w:t>Plot satellite sky map</w:t>
      </w:r>
    </w:p>
    <w:p w14:paraId="5A364ED4" w14:textId="77777777" w:rsidR="00DA6AD9" w:rsidRDefault="0008514D">
      <w:pPr>
        <w:pStyle w:val="s"/>
        <w:spacing w:line="360" w:lineRule="auto"/>
        <w:ind w:firstLine="480"/>
      </w:pPr>
      <w:r>
        <w:rPr>
          <w:rFonts w:hint="eastAsia"/>
        </w:rPr>
        <w:t>U</w:t>
      </w:r>
      <w:r>
        <w:t xml:space="preserve">ser can choose the “ele” file to draw satellite sky maps </w:t>
      </w:r>
      <w:r>
        <w:rPr>
          <w:rFonts w:hint="eastAsia"/>
        </w:rPr>
        <w:t>as follows</w:t>
      </w:r>
      <w:r>
        <w:t>.</w:t>
      </w:r>
    </w:p>
    <w:p w14:paraId="707B0363" w14:textId="77777777" w:rsidR="00DA6AD9" w:rsidRDefault="0008514D">
      <w:pPr>
        <w:pStyle w:val="af"/>
      </w:pPr>
      <w:r>
        <w:rPr>
          <w:noProof/>
        </w:rPr>
        <w:drawing>
          <wp:inline distT="0" distB="0" distL="0" distR="0" wp14:anchorId="5DB555E0" wp14:editId="10AC5416">
            <wp:extent cx="4531995" cy="14928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srcRect b="4856"/>
                    <a:stretch>
                      <a:fillRect/>
                    </a:stretch>
                  </pic:blipFill>
                  <pic:spPr>
                    <a:xfrm>
                      <a:off x="0" y="0"/>
                      <a:ext cx="4531995" cy="1492885"/>
                    </a:xfrm>
                    <a:prstGeom prst="rect">
                      <a:avLst/>
                    </a:prstGeom>
                  </pic:spPr>
                </pic:pic>
              </a:graphicData>
            </a:graphic>
          </wp:inline>
        </w:drawing>
      </w:r>
    </w:p>
    <w:p w14:paraId="3A3DEE24" w14:textId="77777777" w:rsidR="00DA6AD9" w:rsidRDefault="0008514D">
      <w:pPr>
        <w:pStyle w:val="af"/>
        <w:spacing w:line="360" w:lineRule="auto"/>
        <w:rPr>
          <w:sz w:val="24"/>
          <w:szCs w:val="24"/>
        </w:rPr>
      </w:pPr>
      <w:r>
        <w:rPr>
          <w:rFonts w:hint="eastAsia"/>
          <w:sz w:val="24"/>
          <w:szCs w:val="24"/>
        </w:rPr>
        <w:t xml:space="preserve">Figure </w:t>
      </w:r>
      <w:r>
        <w:rPr>
          <w:sz w:val="24"/>
          <w:szCs w:val="24"/>
        </w:rPr>
        <w:t>26</w:t>
      </w:r>
      <w:r>
        <w:rPr>
          <w:rFonts w:hint="eastAsia"/>
          <w:sz w:val="24"/>
          <w:szCs w:val="24"/>
        </w:rPr>
        <w:t xml:space="preserve"> Part of satellite sky map in configuration file</w:t>
      </w:r>
    </w:p>
    <w:p w14:paraId="74E5BA9C" w14:textId="77777777" w:rsidR="00DA6AD9" w:rsidRDefault="0008514D">
      <w:pPr>
        <w:pStyle w:val="af"/>
      </w:pPr>
      <w:r>
        <w:rPr>
          <w:noProof/>
        </w:rPr>
        <w:lastRenderedPageBreak/>
        <w:drawing>
          <wp:inline distT="0" distB="0" distL="0" distR="0" wp14:anchorId="3E227E13" wp14:editId="4C4B6D94">
            <wp:extent cx="2336800" cy="2258060"/>
            <wp:effectExtent l="0" t="0" r="63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42571" cy="2263229"/>
                    </a:xfrm>
                    <a:prstGeom prst="rect">
                      <a:avLst/>
                    </a:prstGeom>
                    <a:noFill/>
                    <a:ln>
                      <a:noFill/>
                    </a:ln>
                  </pic:spPr>
                </pic:pic>
              </a:graphicData>
            </a:graphic>
          </wp:inline>
        </w:drawing>
      </w:r>
    </w:p>
    <w:p w14:paraId="2C34E337" w14:textId="77777777" w:rsidR="00DA6AD9" w:rsidRDefault="0008514D">
      <w:pPr>
        <w:pStyle w:val="af"/>
        <w:spacing w:line="360" w:lineRule="auto"/>
        <w:rPr>
          <w:sz w:val="24"/>
          <w:szCs w:val="24"/>
        </w:rPr>
      </w:pPr>
      <w:r>
        <w:rPr>
          <w:rFonts w:hint="eastAsia"/>
          <w:sz w:val="24"/>
          <w:szCs w:val="24"/>
        </w:rPr>
        <w:t xml:space="preserve">Figure </w:t>
      </w:r>
      <w:r>
        <w:rPr>
          <w:sz w:val="24"/>
          <w:szCs w:val="24"/>
        </w:rPr>
        <w:t>27</w:t>
      </w:r>
      <w:r>
        <w:rPr>
          <w:rFonts w:hint="eastAsia"/>
          <w:sz w:val="24"/>
          <w:szCs w:val="24"/>
        </w:rPr>
        <w:t xml:space="preserve"> Galileo satellites sky map of BRUX station</w:t>
      </w:r>
    </w:p>
    <w:p w14:paraId="03FD883B" w14:textId="77777777" w:rsidR="00DA6AD9" w:rsidRDefault="0008514D">
      <w:pPr>
        <w:pStyle w:val="cumt"/>
        <w:numPr>
          <w:ilvl w:val="0"/>
          <w:numId w:val="4"/>
        </w:numPr>
        <w:spacing w:line="360" w:lineRule="auto"/>
        <w:ind w:firstLineChars="0"/>
        <w:rPr>
          <w:b/>
          <w:bCs/>
        </w:rPr>
      </w:pPr>
      <w:r>
        <w:rPr>
          <w:b/>
          <w:bCs/>
        </w:rPr>
        <w:t>Plot PDOP value</w:t>
      </w:r>
    </w:p>
    <w:p w14:paraId="305FEB58" w14:textId="77777777" w:rsidR="00DA6AD9" w:rsidRDefault="0008514D">
      <w:pPr>
        <w:pStyle w:val="s"/>
        <w:widowControl w:val="0"/>
        <w:ind w:firstLine="480"/>
      </w:pPr>
      <w:r>
        <w:rPr>
          <w:rFonts w:hint="eastAsia"/>
        </w:rPr>
        <w:t>T</w:t>
      </w:r>
      <w:r>
        <w:t xml:space="preserve">he user can choose the “pdop” file to draw </w:t>
      </w:r>
      <w:r>
        <w:rPr>
          <w:rFonts w:hint="eastAsia"/>
        </w:rPr>
        <w:t>the PDOP series.</w:t>
      </w:r>
    </w:p>
    <w:p w14:paraId="6AD45360" w14:textId="77777777" w:rsidR="00DA6AD9" w:rsidRDefault="0008514D">
      <w:pPr>
        <w:pStyle w:val="af"/>
      </w:pPr>
      <w:r>
        <w:rPr>
          <w:noProof/>
        </w:rPr>
        <w:drawing>
          <wp:inline distT="0" distB="0" distL="0" distR="0" wp14:anchorId="04B795F8" wp14:editId="1200FE59">
            <wp:extent cx="3110230" cy="18224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rcRect b="5570"/>
                    <a:stretch>
                      <a:fillRect/>
                    </a:stretch>
                  </pic:blipFill>
                  <pic:spPr>
                    <a:xfrm>
                      <a:off x="0" y="0"/>
                      <a:ext cx="3112316" cy="1823637"/>
                    </a:xfrm>
                    <a:prstGeom prst="rect">
                      <a:avLst/>
                    </a:prstGeom>
                  </pic:spPr>
                </pic:pic>
              </a:graphicData>
            </a:graphic>
          </wp:inline>
        </w:drawing>
      </w:r>
    </w:p>
    <w:p w14:paraId="6E8F83DB" w14:textId="77777777" w:rsidR="00DA6AD9" w:rsidRDefault="0008514D">
      <w:pPr>
        <w:pStyle w:val="af"/>
        <w:spacing w:line="360" w:lineRule="auto"/>
        <w:rPr>
          <w:sz w:val="24"/>
          <w:szCs w:val="24"/>
        </w:rPr>
      </w:pPr>
      <w:r>
        <w:rPr>
          <w:rFonts w:hint="eastAsia"/>
          <w:sz w:val="24"/>
          <w:szCs w:val="24"/>
        </w:rPr>
        <w:t xml:space="preserve">Figure </w:t>
      </w:r>
      <w:r>
        <w:rPr>
          <w:sz w:val="24"/>
          <w:szCs w:val="24"/>
        </w:rPr>
        <w:t>28</w:t>
      </w:r>
      <w:r>
        <w:rPr>
          <w:rFonts w:hint="eastAsia"/>
          <w:sz w:val="24"/>
          <w:szCs w:val="24"/>
        </w:rPr>
        <w:t xml:space="preserve"> Part of plotting PDOP in configuration file</w:t>
      </w:r>
    </w:p>
    <w:p w14:paraId="12C25DAD" w14:textId="77777777" w:rsidR="00DA6AD9" w:rsidRDefault="0008514D">
      <w:pPr>
        <w:pStyle w:val="af"/>
      </w:pPr>
      <w:r>
        <w:rPr>
          <w:noProof/>
        </w:rPr>
        <w:drawing>
          <wp:inline distT="0" distB="0" distL="0" distR="0" wp14:anchorId="4B2A5919" wp14:editId="32A8F9D6">
            <wp:extent cx="3056890" cy="2273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059838" cy="2275419"/>
                    </a:xfrm>
                    <a:prstGeom prst="rect">
                      <a:avLst/>
                    </a:prstGeom>
                    <a:noFill/>
                    <a:ln>
                      <a:noFill/>
                    </a:ln>
                  </pic:spPr>
                </pic:pic>
              </a:graphicData>
            </a:graphic>
          </wp:inline>
        </w:drawing>
      </w:r>
    </w:p>
    <w:p w14:paraId="459065BA" w14:textId="77777777" w:rsidR="00DA6AD9" w:rsidRDefault="0008514D">
      <w:pPr>
        <w:pStyle w:val="af"/>
        <w:spacing w:line="360" w:lineRule="auto"/>
        <w:rPr>
          <w:sz w:val="24"/>
          <w:szCs w:val="24"/>
        </w:rPr>
      </w:pPr>
      <w:r>
        <w:rPr>
          <w:rFonts w:hint="eastAsia"/>
          <w:sz w:val="24"/>
          <w:szCs w:val="24"/>
        </w:rPr>
        <w:t xml:space="preserve">Figure </w:t>
      </w:r>
      <w:r>
        <w:rPr>
          <w:sz w:val="24"/>
          <w:szCs w:val="24"/>
        </w:rPr>
        <w:t>29</w:t>
      </w:r>
      <w:r>
        <w:rPr>
          <w:rFonts w:hint="eastAsia"/>
          <w:sz w:val="24"/>
          <w:szCs w:val="24"/>
        </w:rPr>
        <w:t xml:space="preserve"> PDOP and numbers of satellites</w:t>
      </w:r>
    </w:p>
    <w:p w14:paraId="4F9B6D08" w14:textId="77777777" w:rsidR="00DA6AD9" w:rsidRDefault="0008514D">
      <w:pPr>
        <w:pStyle w:val="cumt"/>
        <w:numPr>
          <w:ilvl w:val="0"/>
          <w:numId w:val="4"/>
        </w:numPr>
        <w:spacing w:line="360" w:lineRule="auto"/>
        <w:ind w:firstLineChars="0"/>
        <w:rPr>
          <w:b/>
          <w:bCs/>
        </w:rPr>
      </w:pPr>
      <w:r>
        <w:rPr>
          <w:b/>
          <w:bCs/>
        </w:rPr>
        <w:t xml:space="preserve">Plot </w:t>
      </w:r>
      <w:r>
        <w:rPr>
          <w:rFonts w:hint="eastAsia"/>
          <w:b/>
          <w:bCs/>
        </w:rPr>
        <w:t xml:space="preserve">PPP model </w:t>
      </w:r>
      <w:r>
        <w:rPr>
          <w:b/>
          <w:bCs/>
        </w:rPr>
        <w:t>residual</w:t>
      </w:r>
    </w:p>
    <w:p w14:paraId="18B2AB4B" w14:textId="77777777" w:rsidR="00DA6AD9" w:rsidRDefault="0008514D">
      <w:pPr>
        <w:pStyle w:val="s"/>
        <w:widowControl w:val="0"/>
        <w:spacing w:line="360" w:lineRule="auto"/>
        <w:ind w:firstLine="480"/>
      </w:pPr>
      <w:r>
        <w:rPr>
          <w:rFonts w:hint="eastAsia"/>
        </w:rPr>
        <w:t>T</w:t>
      </w:r>
      <w:r>
        <w:t xml:space="preserve">he user can choose the “resp/resl” file to draw </w:t>
      </w:r>
      <w:r>
        <w:rPr>
          <w:rFonts w:hint="eastAsia"/>
        </w:rPr>
        <w:t>the residual series of PPP model</w:t>
      </w:r>
      <w:r>
        <w:t xml:space="preserve">. </w:t>
      </w:r>
      <w:r>
        <w:lastRenderedPageBreak/>
        <w:t>Because</w:t>
      </w:r>
      <w:r>
        <w:rPr>
          <w:rFonts w:hint="eastAsia"/>
        </w:rPr>
        <w:t xml:space="preserve"> of</w:t>
      </w:r>
      <w:r>
        <w:t xml:space="preserve"> </w:t>
      </w:r>
      <w:r>
        <w:rPr>
          <w:rFonts w:hint="eastAsia"/>
        </w:rPr>
        <w:t xml:space="preserve">too </w:t>
      </w:r>
      <w:r>
        <w:t>many participating satellites, the legend is not displayed</w:t>
      </w:r>
      <w:r>
        <w:rPr>
          <w:rFonts w:hint="eastAsia"/>
        </w:rPr>
        <w:t>, where</w:t>
      </w:r>
      <w:r>
        <w:t xml:space="preserve"> one color represents </w:t>
      </w:r>
      <w:r>
        <w:rPr>
          <w:rFonts w:hint="eastAsia"/>
        </w:rPr>
        <w:t>a</w:t>
      </w:r>
      <w:r>
        <w:t xml:space="preserve"> satellite</w:t>
      </w:r>
      <w:r>
        <w:rPr>
          <w:rFonts w:hint="eastAsia"/>
        </w:rPr>
        <w:t xml:space="preserve"> in figure</w:t>
      </w:r>
      <w:r>
        <w:t>.</w:t>
      </w:r>
    </w:p>
    <w:p w14:paraId="1962187E" w14:textId="77777777" w:rsidR="00DA6AD9" w:rsidRDefault="0008514D">
      <w:pPr>
        <w:pStyle w:val="af"/>
      </w:pPr>
      <w:r>
        <w:rPr>
          <w:noProof/>
        </w:rPr>
        <w:drawing>
          <wp:inline distT="0" distB="0" distL="0" distR="0" wp14:anchorId="178553D9" wp14:editId="70EE5BC9">
            <wp:extent cx="4119880" cy="1911350"/>
            <wp:effectExtent l="0" t="0" r="762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8"/>
                    <a:stretch>
                      <a:fillRect/>
                    </a:stretch>
                  </pic:blipFill>
                  <pic:spPr>
                    <a:xfrm>
                      <a:off x="0" y="0"/>
                      <a:ext cx="4119880" cy="1911350"/>
                    </a:xfrm>
                    <a:prstGeom prst="rect">
                      <a:avLst/>
                    </a:prstGeom>
                  </pic:spPr>
                </pic:pic>
              </a:graphicData>
            </a:graphic>
          </wp:inline>
        </w:drawing>
      </w:r>
    </w:p>
    <w:p w14:paraId="63524EBF" w14:textId="77777777" w:rsidR="00DA6AD9" w:rsidRDefault="0008514D">
      <w:pPr>
        <w:pStyle w:val="af"/>
        <w:spacing w:line="360" w:lineRule="auto"/>
        <w:rPr>
          <w:sz w:val="24"/>
          <w:szCs w:val="24"/>
        </w:rPr>
      </w:pPr>
      <w:r>
        <w:rPr>
          <w:rFonts w:hint="eastAsia"/>
          <w:sz w:val="24"/>
          <w:szCs w:val="24"/>
        </w:rPr>
        <w:t xml:space="preserve">Figure </w:t>
      </w:r>
      <w:r>
        <w:rPr>
          <w:sz w:val="24"/>
          <w:szCs w:val="24"/>
        </w:rPr>
        <w:t>30</w:t>
      </w:r>
      <w:r>
        <w:rPr>
          <w:rFonts w:hint="eastAsia"/>
          <w:sz w:val="24"/>
          <w:szCs w:val="24"/>
        </w:rPr>
        <w:t xml:space="preserve"> Part of plotting PPP model residual in configuration file</w:t>
      </w:r>
    </w:p>
    <w:p w14:paraId="67A3DF55" w14:textId="77777777" w:rsidR="00DA6AD9" w:rsidRDefault="0008514D">
      <w:pPr>
        <w:pStyle w:val="af"/>
      </w:pPr>
      <w:r>
        <w:rPr>
          <w:noProof/>
        </w:rPr>
        <w:drawing>
          <wp:inline distT="0" distB="0" distL="0" distR="0" wp14:anchorId="03441174" wp14:editId="655E441D">
            <wp:extent cx="3270250" cy="2431415"/>
            <wp:effectExtent l="0" t="0" r="635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276196" cy="2436235"/>
                    </a:xfrm>
                    <a:prstGeom prst="rect">
                      <a:avLst/>
                    </a:prstGeom>
                    <a:noFill/>
                    <a:ln>
                      <a:noFill/>
                    </a:ln>
                  </pic:spPr>
                </pic:pic>
              </a:graphicData>
            </a:graphic>
          </wp:inline>
        </w:drawing>
      </w:r>
    </w:p>
    <w:p w14:paraId="14BBB9F1" w14:textId="77777777" w:rsidR="00DA6AD9" w:rsidRDefault="0008514D">
      <w:pPr>
        <w:pStyle w:val="af"/>
        <w:spacing w:afterLines="50" w:after="156" w:line="360" w:lineRule="auto"/>
        <w:rPr>
          <w:sz w:val="24"/>
          <w:szCs w:val="24"/>
        </w:rPr>
      </w:pPr>
      <w:r>
        <w:rPr>
          <w:rFonts w:hint="eastAsia"/>
          <w:sz w:val="24"/>
          <w:szCs w:val="24"/>
        </w:rPr>
        <w:t xml:space="preserve">Figure </w:t>
      </w:r>
      <w:r>
        <w:rPr>
          <w:sz w:val="24"/>
          <w:szCs w:val="24"/>
        </w:rPr>
        <w:t>31</w:t>
      </w:r>
      <w:r>
        <w:rPr>
          <w:rFonts w:hint="eastAsia"/>
          <w:sz w:val="24"/>
          <w:szCs w:val="24"/>
        </w:rPr>
        <w:t xml:space="preserve"> The pseudorange residual of PPP model</w:t>
      </w:r>
    </w:p>
    <w:p w14:paraId="00D901E9" w14:textId="77777777" w:rsidR="00DA6AD9" w:rsidRDefault="00DA6AD9">
      <w:pPr>
        <w:pStyle w:val="cumt"/>
        <w:ind w:firstLine="480"/>
      </w:pPr>
    </w:p>
    <w:p w14:paraId="202AF354" w14:textId="77777777" w:rsidR="00DA6AD9" w:rsidRDefault="00DA6AD9">
      <w:pPr>
        <w:pStyle w:val="cumt"/>
        <w:ind w:firstLine="480"/>
      </w:pPr>
    </w:p>
    <w:p w14:paraId="2AC5B363" w14:textId="77777777" w:rsidR="00DA6AD9" w:rsidRDefault="00DA6AD9">
      <w:pPr>
        <w:pStyle w:val="cumt"/>
        <w:ind w:firstLine="480"/>
      </w:pPr>
    </w:p>
    <w:p w14:paraId="7D7FA215" w14:textId="77777777" w:rsidR="00DA6AD9" w:rsidRDefault="00DA6AD9">
      <w:pPr>
        <w:pStyle w:val="cumt"/>
        <w:ind w:firstLine="480"/>
      </w:pPr>
    </w:p>
    <w:p w14:paraId="247A0245" w14:textId="77777777" w:rsidR="00DA6AD9" w:rsidRDefault="00DA6AD9">
      <w:pPr>
        <w:pStyle w:val="cumt"/>
        <w:ind w:firstLine="480"/>
      </w:pPr>
    </w:p>
    <w:p w14:paraId="77B5CBE2" w14:textId="77777777" w:rsidR="00DA6AD9" w:rsidRDefault="00DA6AD9">
      <w:pPr>
        <w:pStyle w:val="cumt"/>
        <w:ind w:firstLine="480"/>
      </w:pPr>
    </w:p>
    <w:p w14:paraId="145B8D7F" w14:textId="77777777" w:rsidR="00DA6AD9" w:rsidRDefault="00DA6AD9">
      <w:pPr>
        <w:pStyle w:val="cumt"/>
        <w:ind w:firstLine="480"/>
      </w:pPr>
    </w:p>
    <w:p w14:paraId="1750064C" w14:textId="77777777" w:rsidR="00DA6AD9" w:rsidRDefault="00DA6AD9">
      <w:pPr>
        <w:pStyle w:val="cumt"/>
        <w:ind w:firstLine="480"/>
      </w:pPr>
    </w:p>
    <w:p w14:paraId="740E5E2F" w14:textId="77777777" w:rsidR="00DA6AD9" w:rsidRDefault="00DA6AD9">
      <w:pPr>
        <w:pStyle w:val="cumt"/>
        <w:ind w:firstLine="480"/>
      </w:pPr>
    </w:p>
    <w:p w14:paraId="66402356" w14:textId="77777777" w:rsidR="00DA6AD9" w:rsidRDefault="00DA6AD9">
      <w:pPr>
        <w:pStyle w:val="cumt"/>
        <w:ind w:firstLine="480"/>
      </w:pPr>
    </w:p>
    <w:p w14:paraId="45989A98" w14:textId="77777777" w:rsidR="00DA6AD9" w:rsidRDefault="00DA6AD9">
      <w:pPr>
        <w:pStyle w:val="cumt"/>
        <w:ind w:firstLine="480"/>
      </w:pPr>
    </w:p>
    <w:p w14:paraId="0A6F98D5" w14:textId="77777777" w:rsidR="00DA6AD9" w:rsidRDefault="0008514D">
      <w:pPr>
        <w:pStyle w:val="cumtt2"/>
        <w:spacing w:line="360" w:lineRule="auto"/>
      </w:pPr>
      <w:bookmarkStart w:id="40" w:name="_Toc140524845"/>
      <w:r>
        <w:rPr>
          <w:rFonts w:hint="eastAsia"/>
        </w:rPr>
        <w:lastRenderedPageBreak/>
        <w:t>Structure of Software</w:t>
      </w:r>
      <w:bookmarkEnd w:id="40"/>
    </w:p>
    <w:p w14:paraId="7646CE29" w14:textId="77777777" w:rsidR="00DA6AD9" w:rsidRDefault="0008514D">
      <w:pPr>
        <w:pStyle w:val="cumt"/>
        <w:spacing w:line="360" w:lineRule="auto"/>
        <w:ind w:firstLineChars="0" w:firstLine="0"/>
        <w:rPr>
          <w:b/>
          <w:bCs/>
        </w:rPr>
      </w:pPr>
      <w:r>
        <w:rPr>
          <w:rFonts w:hint="eastAsia"/>
          <w:b/>
          <w:bCs/>
        </w:rPr>
        <w:t>Main</w:t>
      </w:r>
      <w:r>
        <w:rPr>
          <w:b/>
          <w:bCs/>
        </w:rPr>
        <w:t xml:space="preserve"> Function</w:t>
      </w:r>
    </w:p>
    <w:p w14:paraId="155FF03C" w14:textId="77777777" w:rsidR="00DA6AD9" w:rsidRDefault="0008514D">
      <w:pPr>
        <w:pStyle w:val="cumt"/>
        <w:spacing w:line="360" w:lineRule="auto"/>
        <w:ind w:firstLine="480"/>
      </w:pPr>
      <w:r>
        <w:t>The main function</w:t>
      </w:r>
      <w:r>
        <w:rPr>
          <w:rFonts w:hint="eastAsia"/>
        </w:rPr>
        <w:t>s</w:t>
      </w:r>
      <w:r>
        <w:t xml:space="preserve"> of FiPPP </w:t>
      </w:r>
      <w:r>
        <w:rPr>
          <w:rFonts w:hint="eastAsia"/>
        </w:rPr>
        <w:t xml:space="preserve">software </w:t>
      </w:r>
      <w:r>
        <w:t xml:space="preserve">include 15 important </w:t>
      </w:r>
      <w:r>
        <w:rPr>
          <w:rFonts w:hint="eastAsia"/>
        </w:rPr>
        <w:t>parts</w:t>
      </w:r>
      <w:r>
        <w:t xml:space="preserve">, which </w:t>
      </w:r>
      <w:r>
        <w:rPr>
          <w:rFonts w:hint="eastAsia"/>
        </w:rPr>
        <w:t>is listed as following:</w:t>
      </w:r>
    </w:p>
    <w:p w14:paraId="1C8FF2A9" w14:textId="77777777" w:rsidR="00DA6AD9" w:rsidRDefault="0008514D">
      <w:pPr>
        <w:pStyle w:val="cumt"/>
        <w:spacing w:line="360" w:lineRule="auto"/>
        <w:ind w:firstLine="480"/>
      </w:pPr>
      <w:r>
        <w:rPr>
          <w:rFonts w:hint="eastAsia"/>
        </w:rPr>
        <w:t>1</w:t>
      </w:r>
      <w:r>
        <w:t>.</w:t>
      </w:r>
      <w:r>
        <w:tab/>
        <w:t>Read Configuration File</w:t>
      </w:r>
    </w:p>
    <w:p w14:paraId="595CEE19" w14:textId="77777777" w:rsidR="00DA6AD9" w:rsidRDefault="0008514D">
      <w:pPr>
        <w:pStyle w:val="cumt"/>
        <w:spacing w:line="360" w:lineRule="auto"/>
        <w:ind w:firstLine="480"/>
      </w:pPr>
      <w:r>
        <w:rPr>
          <w:rFonts w:hint="eastAsia"/>
        </w:rPr>
        <w:t>2</w:t>
      </w:r>
      <w:r>
        <w:tab/>
        <w:t>Scan Files folder</w:t>
      </w:r>
    </w:p>
    <w:p w14:paraId="5D271178" w14:textId="77777777" w:rsidR="00DA6AD9" w:rsidRDefault="0008514D">
      <w:pPr>
        <w:pStyle w:val="cumt"/>
        <w:spacing w:line="360" w:lineRule="auto"/>
        <w:ind w:firstLine="480"/>
      </w:pPr>
      <w:r>
        <w:rPr>
          <w:rFonts w:hint="eastAsia"/>
        </w:rPr>
        <w:t>3</w:t>
      </w:r>
      <w:r>
        <w:t>.</w:t>
      </w:r>
      <w:r>
        <w:tab/>
        <w:t>Estimat</w:t>
      </w:r>
      <w:r>
        <w:rPr>
          <w:rFonts w:hint="eastAsia"/>
        </w:rPr>
        <w:t>e</w:t>
      </w:r>
      <w:r>
        <w:t xml:space="preserve"> DCB/Code OSB</w:t>
      </w:r>
    </w:p>
    <w:p w14:paraId="3ED60102" w14:textId="77777777" w:rsidR="00DA6AD9" w:rsidRDefault="0008514D">
      <w:pPr>
        <w:pStyle w:val="cumt"/>
        <w:spacing w:line="360" w:lineRule="auto"/>
        <w:ind w:firstLine="480"/>
      </w:pPr>
      <w:r>
        <w:rPr>
          <w:rFonts w:hint="eastAsia"/>
        </w:rPr>
        <w:t>3</w:t>
      </w:r>
      <w:r>
        <w:t>.</w:t>
      </w:r>
      <w:r>
        <w:tab/>
        <w:t>Read Observation File</w:t>
      </w:r>
    </w:p>
    <w:p w14:paraId="32F19074" w14:textId="77777777" w:rsidR="00DA6AD9" w:rsidRDefault="0008514D">
      <w:pPr>
        <w:pStyle w:val="cumt"/>
        <w:spacing w:line="360" w:lineRule="auto"/>
        <w:ind w:firstLine="480"/>
      </w:pPr>
      <w:r>
        <w:rPr>
          <w:rFonts w:hint="eastAsia"/>
        </w:rPr>
        <w:t>4</w:t>
      </w:r>
      <w:r>
        <w:t>.</w:t>
      </w:r>
      <w:r>
        <w:tab/>
        <w:t>Match Product Files</w:t>
      </w:r>
    </w:p>
    <w:p w14:paraId="783F8D1A" w14:textId="77777777" w:rsidR="00DA6AD9" w:rsidRDefault="0008514D">
      <w:pPr>
        <w:pStyle w:val="cumt"/>
        <w:spacing w:line="360" w:lineRule="auto"/>
        <w:ind w:firstLine="480"/>
      </w:pPr>
      <w:r>
        <w:rPr>
          <w:rFonts w:hint="eastAsia"/>
        </w:rPr>
        <w:t>5</w:t>
      </w:r>
      <w:r>
        <w:t>.</w:t>
      </w:r>
      <w:r>
        <w:tab/>
        <w:t>Read Product Files</w:t>
      </w:r>
    </w:p>
    <w:p w14:paraId="39150BEB" w14:textId="77777777" w:rsidR="00DA6AD9" w:rsidRDefault="0008514D">
      <w:pPr>
        <w:pStyle w:val="cumt"/>
        <w:spacing w:line="360" w:lineRule="auto"/>
        <w:ind w:firstLine="480"/>
      </w:pPr>
      <w:r>
        <w:rPr>
          <w:rFonts w:hint="eastAsia"/>
        </w:rPr>
        <w:t>6</w:t>
      </w:r>
      <w:r>
        <w:t>.</w:t>
      </w:r>
      <w:r>
        <w:tab/>
        <w:t>Scan and Modify Observation Data</w:t>
      </w:r>
    </w:p>
    <w:p w14:paraId="7776F861" w14:textId="77777777" w:rsidR="00DA6AD9" w:rsidRDefault="0008514D">
      <w:pPr>
        <w:pStyle w:val="cumt"/>
        <w:spacing w:line="360" w:lineRule="auto"/>
        <w:ind w:firstLine="480"/>
      </w:pPr>
      <w:r>
        <w:t>7.</w:t>
      </w:r>
      <w:r>
        <w:tab/>
        <w:t>Gross detection</w:t>
      </w:r>
    </w:p>
    <w:p w14:paraId="2A23A26B" w14:textId="77777777" w:rsidR="00DA6AD9" w:rsidRDefault="0008514D">
      <w:pPr>
        <w:pStyle w:val="cumt"/>
        <w:spacing w:line="360" w:lineRule="auto"/>
        <w:ind w:firstLine="480"/>
      </w:pPr>
      <w:r>
        <w:t>8.</w:t>
      </w:r>
      <w:r>
        <w:tab/>
        <w:t>Single Point Positioning</w:t>
      </w:r>
    </w:p>
    <w:p w14:paraId="341A9C0B" w14:textId="77777777" w:rsidR="00DA6AD9" w:rsidRDefault="0008514D">
      <w:pPr>
        <w:pStyle w:val="cumt"/>
        <w:spacing w:line="360" w:lineRule="auto"/>
        <w:ind w:firstLine="480"/>
      </w:pPr>
      <w:r>
        <w:t>9.</w:t>
      </w:r>
      <w:r>
        <w:tab/>
        <w:t>Cycle Slip Detection</w:t>
      </w:r>
    </w:p>
    <w:p w14:paraId="7BE11C2C" w14:textId="77777777" w:rsidR="00DA6AD9" w:rsidRDefault="0008514D">
      <w:pPr>
        <w:pStyle w:val="cumt"/>
        <w:spacing w:line="360" w:lineRule="auto"/>
        <w:ind w:firstLine="480"/>
      </w:pPr>
      <w:r>
        <w:t>10.</w:t>
      </w:r>
      <w:r>
        <w:tab/>
        <w:t>Correct Bias</w:t>
      </w:r>
    </w:p>
    <w:p w14:paraId="0602BD72" w14:textId="77777777" w:rsidR="00DA6AD9" w:rsidRDefault="0008514D">
      <w:pPr>
        <w:pStyle w:val="cumt"/>
        <w:spacing w:line="360" w:lineRule="auto"/>
        <w:ind w:firstLine="480"/>
      </w:pPr>
      <w:r>
        <w:rPr>
          <w:rFonts w:hint="eastAsia"/>
        </w:rPr>
        <w:t>1</w:t>
      </w:r>
      <w:r>
        <w:t>1.</w:t>
      </w:r>
      <w:r>
        <w:tab/>
        <w:t>Form Observation Equations</w:t>
      </w:r>
    </w:p>
    <w:p w14:paraId="322A82D3" w14:textId="77777777" w:rsidR="00DA6AD9" w:rsidRDefault="0008514D">
      <w:pPr>
        <w:pStyle w:val="cumt"/>
        <w:spacing w:line="360" w:lineRule="auto"/>
        <w:ind w:firstLine="480"/>
      </w:pPr>
      <w:r>
        <w:rPr>
          <w:rFonts w:hint="eastAsia"/>
        </w:rPr>
        <w:t>1</w:t>
      </w:r>
      <w:r>
        <w:t>2.</w:t>
      </w:r>
      <w:r>
        <w:tab/>
        <w:t>Initializ</w:t>
      </w:r>
      <w:r>
        <w:rPr>
          <w:rFonts w:hint="eastAsia"/>
        </w:rPr>
        <w:t>e</w:t>
      </w:r>
      <w:r>
        <w:t xml:space="preserve"> Matrixes and Ambiguities</w:t>
      </w:r>
    </w:p>
    <w:p w14:paraId="23E9AC46" w14:textId="77777777" w:rsidR="00DA6AD9" w:rsidRDefault="0008514D">
      <w:pPr>
        <w:pStyle w:val="cumt"/>
        <w:spacing w:line="360" w:lineRule="auto"/>
        <w:ind w:firstLine="480"/>
        <w:rPr>
          <w:rFonts w:eastAsia="等线"/>
          <w:bCs/>
        </w:rPr>
      </w:pPr>
      <w:r>
        <w:rPr>
          <w:rFonts w:hint="eastAsia"/>
        </w:rPr>
        <w:t>1</w:t>
      </w:r>
      <w:r>
        <w:t>3.</w:t>
      </w:r>
      <w:r>
        <w:tab/>
        <w:t xml:space="preserve">Parameters Estimation with </w:t>
      </w:r>
      <w:r>
        <w:rPr>
          <w:rFonts w:eastAsia="等线"/>
          <w:bCs/>
        </w:rPr>
        <w:t>S</w:t>
      </w:r>
      <w:r>
        <w:rPr>
          <w:rFonts w:eastAsia="等线" w:hint="eastAsia"/>
          <w:bCs/>
        </w:rPr>
        <w:t xml:space="preserve">equential </w:t>
      </w:r>
      <w:r>
        <w:rPr>
          <w:rFonts w:eastAsia="等线"/>
          <w:bCs/>
        </w:rPr>
        <w:t>L</w:t>
      </w:r>
      <w:r>
        <w:rPr>
          <w:rFonts w:eastAsia="等线" w:hint="eastAsia"/>
          <w:bCs/>
        </w:rPr>
        <w:t xml:space="preserve">east </w:t>
      </w:r>
      <w:r>
        <w:rPr>
          <w:rFonts w:eastAsia="等线"/>
          <w:bCs/>
        </w:rPr>
        <w:t>S</w:t>
      </w:r>
      <w:r>
        <w:rPr>
          <w:rFonts w:eastAsia="等线" w:hint="eastAsia"/>
          <w:bCs/>
        </w:rPr>
        <w:t>quares</w:t>
      </w:r>
      <w:r>
        <w:rPr>
          <w:rFonts w:eastAsia="等线"/>
          <w:bCs/>
        </w:rPr>
        <w:t xml:space="preserve"> F</w:t>
      </w:r>
      <w:r>
        <w:rPr>
          <w:rFonts w:eastAsia="等线" w:hint="eastAsia"/>
          <w:bCs/>
        </w:rPr>
        <w:t>iltering</w:t>
      </w:r>
    </w:p>
    <w:p w14:paraId="5682C82E" w14:textId="77777777" w:rsidR="00DA6AD9" w:rsidRDefault="0008514D">
      <w:pPr>
        <w:pStyle w:val="cumt"/>
        <w:spacing w:line="360" w:lineRule="auto"/>
        <w:ind w:firstLine="480"/>
        <w:rPr>
          <w:rFonts w:eastAsia="等线"/>
          <w:bCs/>
        </w:rPr>
      </w:pPr>
      <w:r>
        <w:rPr>
          <w:rFonts w:eastAsia="等线" w:hint="eastAsia"/>
          <w:bCs/>
        </w:rPr>
        <w:t>1</w:t>
      </w:r>
      <w:r>
        <w:rPr>
          <w:rFonts w:eastAsia="等线"/>
          <w:bCs/>
        </w:rPr>
        <w:t>4.</w:t>
      </w:r>
      <w:r>
        <w:rPr>
          <w:rFonts w:eastAsia="等线"/>
          <w:bCs/>
        </w:rPr>
        <w:tab/>
        <w:t>Generat</w:t>
      </w:r>
      <w:r>
        <w:rPr>
          <w:rFonts w:eastAsia="等线" w:hint="eastAsia"/>
          <w:bCs/>
        </w:rPr>
        <w:t>e</w:t>
      </w:r>
      <w:r>
        <w:rPr>
          <w:rFonts w:eastAsia="等线"/>
          <w:bCs/>
        </w:rPr>
        <w:t xml:space="preserve"> Result Files</w:t>
      </w:r>
    </w:p>
    <w:p w14:paraId="724662E0" w14:textId="77777777" w:rsidR="00DA6AD9" w:rsidRDefault="0008514D">
      <w:pPr>
        <w:pStyle w:val="cumt"/>
        <w:spacing w:line="360" w:lineRule="auto"/>
        <w:ind w:firstLine="480"/>
        <w:rPr>
          <w:rFonts w:eastAsia="等线"/>
          <w:bCs/>
        </w:rPr>
      </w:pPr>
      <w:r>
        <w:rPr>
          <w:rFonts w:eastAsia="等线" w:hint="eastAsia"/>
          <w:bCs/>
        </w:rPr>
        <w:t>1</w:t>
      </w:r>
      <w:r>
        <w:rPr>
          <w:rFonts w:eastAsia="等线"/>
          <w:bCs/>
        </w:rPr>
        <w:t>5.</w:t>
      </w:r>
      <w:r>
        <w:rPr>
          <w:rFonts w:eastAsia="等线"/>
          <w:bCs/>
        </w:rPr>
        <w:tab/>
        <w:t>PPP-AR with Integer Least Squares</w:t>
      </w:r>
    </w:p>
    <w:p w14:paraId="114C273C" w14:textId="77777777" w:rsidR="00DA6AD9" w:rsidRDefault="00DA6AD9">
      <w:pPr>
        <w:pStyle w:val="cumt"/>
        <w:ind w:firstLine="480"/>
        <w:rPr>
          <w:rFonts w:eastAsia="等线"/>
          <w:bCs/>
        </w:rPr>
      </w:pPr>
    </w:p>
    <w:p w14:paraId="3189E604" w14:textId="77777777" w:rsidR="00DA6AD9" w:rsidRDefault="0008514D">
      <w:pPr>
        <w:pStyle w:val="cumt"/>
        <w:spacing w:line="360" w:lineRule="auto"/>
        <w:ind w:firstLineChars="0" w:firstLine="0"/>
        <w:rPr>
          <w:rFonts w:eastAsia="等线"/>
          <w:b/>
        </w:rPr>
      </w:pPr>
      <w:r>
        <w:rPr>
          <w:rFonts w:eastAsia="等线" w:hint="eastAsia"/>
          <w:b/>
        </w:rPr>
        <w:t>I</w:t>
      </w:r>
      <w:r>
        <w:rPr>
          <w:rFonts w:eastAsia="等线"/>
          <w:b/>
        </w:rPr>
        <w:t>mportant Subroutines</w:t>
      </w:r>
    </w:p>
    <w:p w14:paraId="1249EA4B" w14:textId="77777777" w:rsidR="00DA6AD9" w:rsidRDefault="0008514D">
      <w:pPr>
        <w:pStyle w:val="cumt"/>
        <w:spacing w:line="360" w:lineRule="auto"/>
        <w:ind w:firstLine="482"/>
        <w:rPr>
          <w:b/>
          <w:bCs/>
        </w:rPr>
      </w:pPr>
      <w:r>
        <w:rPr>
          <w:rFonts w:hint="eastAsia"/>
          <w:b/>
          <w:bCs/>
        </w:rPr>
        <w:t>A</w:t>
      </w:r>
      <w:r>
        <w:rPr>
          <w:b/>
          <w:bCs/>
        </w:rPr>
        <w:t>boutOptions.hpp/cpp</w:t>
      </w:r>
    </w:p>
    <w:p w14:paraId="38ADF39F" w14:textId="77777777" w:rsidR="00DA6AD9" w:rsidRDefault="0008514D">
      <w:pPr>
        <w:pStyle w:val="cumt"/>
        <w:spacing w:line="360" w:lineRule="auto"/>
        <w:ind w:firstLine="480"/>
        <w:rPr>
          <w:i/>
          <w:iCs/>
        </w:rPr>
      </w:pPr>
      <w:r>
        <w:rPr>
          <w:rFonts w:hint="eastAsia"/>
          <w:i/>
          <w:iCs/>
        </w:rPr>
        <w:t>I</w:t>
      </w:r>
      <w:r>
        <w:rPr>
          <w:i/>
          <w:iCs/>
        </w:rPr>
        <w:t>nput parameters:</w:t>
      </w:r>
    </w:p>
    <w:p w14:paraId="0467F355" w14:textId="77777777" w:rsidR="00DA6AD9" w:rsidRDefault="0008514D">
      <w:pPr>
        <w:pStyle w:val="cumt"/>
        <w:spacing w:line="360" w:lineRule="auto"/>
        <w:ind w:firstLine="480"/>
      </w:pPr>
      <w:r>
        <w:rPr>
          <w:rFonts w:hint="eastAsia"/>
        </w:rPr>
        <w:t>T</w:t>
      </w:r>
      <w:r>
        <w:t>he address of configuration file</w:t>
      </w:r>
    </w:p>
    <w:p w14:paraId="22EEABD1" w14:textId="77777777" w:rsidR="00DA6AD9" w:rsidRDefault="0008514D">
      <w:pPr>
        <w:pStyle w:val="cumt"/>
        <w:spacing w:line="360" w:lineRule="auto"/>
        <w:ind w:firstLine="480"/>
      </w:pPr>
      <w:r>
        <w:rPr>
          <w:rFonts w:hint="eastAsia"/>
        </w:rPr>
        <w:t>E</w:t>
      </w:r>
      <w:r>
        <w:t>xample: ./FiPPP.conf</w:t>
      </w:r>
    </w:p>
    <w:p w14:paraId="394243A6" w14:textId="77777777" w:rsidR="00DA6AD9" w:rsidRDefault="0008514D">
      <w:pPr>
        <w:pStyle w:val="cumt"/>
        <w:spacing w:line="360" w:lineRule="auto"/>
        <w:ind w:firstLine="480"/>
        <w:rPr>
          <w:i/>
          <w:iCs/>
        </w:rPr>
      </w:pPr>
      <w:r>
        <w:rPr>
          <w:rFonts w:hint="eastAsia"/>
          <w:i/>
          <w:iCs/>
        </w:rPr>
        <w:t>O</w:t>
      </w:r>
      <w:r>
        <w:rPr>
          <w:i/>
          <w:iCs/>
        </w:rPr>
        <w:t>utput parameters:</w:t>
      </w:r>
    </w:p>
    <w:p w14:paraId="3E29FF29" w14:textId="77777777" w:rsidR="00DA6AD9" w:rsidRDefault="0008514D">
      <w:pPr>
        <w:pStyle w:val="cumt"/>
        <w:spacing w:line="360" w:lineRule="auto"/>
        <w:ind w:firstLine="480"/>
      </w:pPr>
      <w:r>
        <w:rPr>
          <w:rFonts w:hint="eastAsia"/>
        </w:rPr>
        <w:t>A</w:t>
      </w:r>
      <w:r>
        <w:t xml:space="preserve"> variable named cfgOpts, which stores all parameters in the configuration file.</w:t>
      </w:r>
    </w:p>
    <w:p w14:paraId="6C2EA926" w14:textId="77777777" w:rsidR="00DA6AD9" w:rsidRDefault="0008514D">
      <w:pPr>
        <w:pStyle w:val="cumt"/>
        <w:spacing w:line="360" w:lineRule="auto"/>
        <w:ind w:firstLine="480"/>
        <w:rPr>
          <w:i/>
          <w:iCs/>
        </w:rPr>
      </w:pPr>
      <w:r>
        <w:rPr>
          <w:rFonts w:hint="eastAsia"/>
          <w:i/>
          <w:iCs/>
        </w:rPr>
        <w:t>I</w:t>
      </w:r>
      <w:r>
        <w:rPr>
          <w:i/>
          <w:iCs/>
        </w:rPr>
        <w:t>ntroduction:</w:t>
      </w:r>
    </w:p>
    <w:p w14:paraId="551C0E2A" w14:textId="77777777" w:rsidR="00DA6AD9" w:rsidRDefault="0008514D">
      <w:pPr>
        <w:pStyle w:val="cumt"/>
        <w:spacing w:line="360" w:lineRule="auto"/>
        <w:ind w:firstLine="480"/>
      </w:pPr>
      <w:r>
        <w:rPr>
          <w:rFonts w:hint="eastAsia"/>
        </w:rPr>
        <w:lastRenderedPageBreak/>
        <w:t>T</w:t>
      </w:r>
      <w:r>
        <w:t>his subroutine is used to read the configuration file defined by the user in a flexible form. In addition, the internal method is also called to determine whether the currently opened observation file meets the need of user in the configuration file. The internal method returns a logical variable, and if it is not satisfied, the observation file is closed and the relevant information is printed.</w:t>
      </w:r>
    </w:p>
    <w:p w14:paraId="305848BC" w14:textId="77777777" w:rsidR="00DA6AD9" w:rsidRDefault="00DA6AD9">
      <w:pPr>
        <w:pStyle w:val="cumt"/>
        <w:ind w:firstLine="480"/>
      </w:pPr>
    </w:p>
    <w:p w14:paraId="45EB2837" w14:textId="77777777" w:rsidR="00DA6AD9" w:rsidRDefault="0008514D">
      <w:pPr>
        <w:pStyle w:val="cumt"/>
        <w:spacing w:line="360" w:lineRule="auto"/>
        <w:ind w:firstLine="482"/>
        <w:rPr>
          <w:b/>
          <w:bCs/>
        </w:rPr>
      </w:pPr>
      <w:r>
        <w:rPr>
          <w:rFonts w:hint="eastAsia"/>
          <w:b/>
          <w:bCs/>
        </w:rPr>
        <w:t>F</w:t>
      </w:r>
      <w:r>
        <w:rPr>
          <w:b/>
          <w:bCs/>
        </w:rPr>
        <w:t>indFile.hpp/cpp</w:t>
      </w:r>
    </w:p>
    <w:p w14:paraId="6972B09A" w14:textId="77777777" w:rsidR="00DA6AD9" w:rsidRDefault="0008514D">
      <w:pPr>
        <w:pStyle w:val="cumt"/>
        <w:spacing w:line="360" w:lineRule="auto"/>
        <w:ind w:firstLine="480"/>
        <w:rPr>
          <w:i/>
          <w:iCs/>
        </w:rPr>
      </w:pPr>
      <w:r>
        <w:rPr>
          <w:rFonts w:hint="eastAsia"/>
          <w:i/>
          <w:iCs/>
        </w:rPr>
        <w:t>I</w:t>
      </w:r>
      <w:r>
        <w:rPr>
          <w:i/>
          <w:iCs/>
        </w:rPr>
        <w:t>nput parameters:</w:t>
      </w:r>
    </w:p>
    <w:p w14:paraId="6FEDEFFD" w14:textId="77777777" w:rsidR="00DA6AD9" w:rsidRDefault="0008514D">
      <w:pPr>
        <w:pStyle w:val="cumt"/>
        <w:spacing w:line="360" w:lineRule="auto"/>
        <w:ind w:firstLine="480"/>
      </w:pPr>
      <w:r>
        <w:rPr>
          <w:rFonts w:hint="eastAsia"/>
        </w:rPr>
        <w:t>c</w:t>
      </w:r>
      <w:r>
        <w:t>fgOpts, “vector&lt;string&gt; files” or “string file”</w:t>
      </w:r>
    </w:p>
    <w:p w14:paraId="161CBA45" w14:textId="77777777" w:rsidR="00DA6AD9" w:rsidRDefault="0008514D">
      <w:pPr>
        <w:pStyle w:val="cumt"/>
        <w:spacing w:line="360" w:lineRule="auto"/>
        <w:ind w:firstLine="480"/>
        <w:rPr>
          <w:i/>
          <w:iCs/>
        </w:rPr>
      </w:pPr>
      <w:r>
        <w:rPr>
          <w:rFonts w:hint="eastAsia"/>
          <w:i/>
          <w:iCs/>
        </w:rPr>
        <w:t>O</w:t>
      </w:r>
      <w:r>
        <w:rPr>
          <w:i/>
          <w:iCs/>
        </w:rPr>
        <w:t>utput parameters:</w:t>
      </w:r>
    </w:p>
    <w:p w14:paraId="67229832" w14:textId="77777777" w:rsidR="00DA6AD9" w:rsidRDefault="0008514D">
      <w:pPr>
        <w:pStyle w:val="cumt"/>
        <w:spacing w:line="360" w:lineRule="auto"/>
        <w:ind w:firstLine="480"/>
      </w:pPr>
      <w:r>
        <w:rPr>
          <w:rFonts w:hint="eastAsia"/>
        </w:rPr>
        <w:t>T</w:t>
      </w:r>
      <w:r>
        <w:t>he aim files which type is “string” or “vector&lt;string&gt; files”.</w:t>
      </w:r>
    </w:p>
    <w:p w14:paraId="353599AB" w14:textId="77777777" w:rsidR="00DA6AD9" w:rsidRDefault="0008514D">
      <w:pPr>
        <w:pStyle w:val="cumt"/>
        <w:spacing w:line="360" w:lineRule="auto"/>
        <w:ind w:firstLine="480"/>
        <w:rPr>
          <w:i/>
          <w:iCs/>
        </w:rPr>
      </w:pPr>
      <w:r>
        <w:rPr>
          <w:rFonts w:hint="eastAsia"/>
          <w:i/>
          <w:iCs/>
        </w:rPr>
        <w:t>I</w:t>
      </w:r>
      <w:r>
        <w:rPr>
          <w:i/>
          <w:iCs/>
        </w:rPr>
        <w:t>ntroduction:</w:t>
      </w:r>
    </w:p>
    <w:p w14:paraId="6455175A" w14:textId="77777777" w:rsidR="00DA6AD9" w:rsidRDefault="0008514D">
      <w:pPr>
        <w:pStyle w:val="cumt"/>
        <w:spacing w:line="360" w:lineRule="auto"/>
        <w:ind w:firstLine="480"/>
      </w:pPr>
      <w:r>
        <w:rPr>
          <w:rFonts w:hint="eastAsia"/>
        </w:rPr>
        <w:t>T</w:t>
      </w:r>
      <w:r>
        <w:t>his subroutine is used to find the files in the folder which is stored in the cfgOpts. This subroutine is mainly used to scan the file folder, obtain all observation files and record them in the corresponding variables; obtain all precis</w:t>
      </w:r>
      <w:r>
        <w:rPr>
          <w:rFonts w:hint="eastAsia"/>
        </w:rPr>
        <w:t>e</w:t>
      </w:r>
      <w:r>
        <w:t xml:space="preserve"> product files under the folder and record them in the corresponding variables. The corresponding product file is matched according to the observation time of the observation file.</w:t>
      </w:r>
    </w:p>
    <w:p w14:paraId="2F6DB68E" w14:textId="77777777" w:rsidR="00DA6AD9" w:rsidRDefault="00DA6AD9">
      <w:pPr>
        <w:pStyle w:val="cumt"/>
        <w:ind w:firstLine="480"/>
      </w:pPr>
    </w:p>
    <w:p w14:paraId="1F013DC7" w14:textId="77777777" w:rsidR="00DA6AD9" w:rsidRDefault="0008514D">
      <w:pPr>
        <w:pStyle w:val="cumt"/>
        <w:spacing w:line="360" w:lineRule="auto"/>
        <w:ind w:firstLine="482"/>
        <w:rPr>
          <w:b/>
          <w:bCs/>
        </w:rPr>
      </w:pPr>
      <w:r>
        <w:rPr>
          <w:rFonts w:hint="eastAsia"/>
          <w:b/>
          <w:bCs/>
        </w:rPr>
        <w:t>E</w:t>
      </w:r>
      <w:r>
        <w:rPr>
          <w:b/>
          <w:bCs/>
        </w:rPr>
        <w:t>stimateBias.h/c</w:t>
      </w:r>
    </w:p>
    <w:p w14:paraId="0DABCD1E" w14:textId="77777777" w:rsidR="00DA6AD9" w:rsidRDefault="0008514D">
      <w:pPr>
        <w:pStyle w:val="cumt"/>
        <w:spacing w:line="360" w:lineRule="auto"/>
        <w:ind w:firstLine="480"/>
        <w:rPr>
          <w:i/>
          <w:iCs/>
        </w:rPr>
      </w:pPr>
      <w:r>
        <w:rPr>
          <w:i/>
          <w:iCs/>
        </w:rPr>
        <w:t>Input parameters:</w:t>
      </w:r>
    </w:p>
    <w:p w14:paraId="12E8B8DD" w14:textId="77777777" w:rsidR="00DA6AD9" w:rsidRDefault="0008514D">
      <w:pPr>
        <w:pStyle w:val="cumt"/>
        <w:spacing w:line="360" w:lineRule="auto"/>
        <w:ind w:firstLine="480"/>
      </w:pPr>
      <w:r>
        <w:rPr>
          <w:rFonts w:hint="eastAsia"/>
        </w:rPr>
        <w:t>T</w:t>
      </w:r>
      <w:r>
        <w:t>he address of configuration file</w:t>
      </w:r>
    </w:p>
    <w:p w14:paraId="0508BC46" w14:textId="77777777" w:rsidR="00DA6AD9" w:rsidRDefault="0008514D">
      <w:pPr>
        <w:pStyle w:val="cumt"/>
        <w:spacing w:line="360" w:lineRule="auto"/>
        <w:ind w:firstLine="480"/>
        <w:rPr>
          <w:i/>
          <w:iCs/>
        </w:rPr>
      </w:pPr>
      <w:r>
        <w:rPr>
          <w:rFonts w:hint="eastAsia"/>
          <w:i/>
          <w:iCs/>
        </w:rPr>
        <w:t>O</w:t>
      </w:r>
      <w:r>
        <w:rPr>
          <w:i/>
          <w:iCs/>
        </w:rPr>
        <w:t>utput parameters:</w:t>
      </w:r>
    </w:p>
    <w:p w14:paraId="3B2B6F92" w14:textId="77777777" w:rsidR="00DA6AD9" w:rsidRDefault="0008514D">
      <w:pPr>
        <w:pStyle w:val="cumt"/>
        <w:spacing w:line="360" w:lineRule="auto"/>
        <w:ind w:firstLine="480"/>
      </w:pPr>
      <w:r>
        <w:t>Formatted output DCB and Code OSB files.</w:t>
      </w:r>
    </w:p>
    <w:p w14:paraId="0C63F8FA" w14:textId="77777777" w:rsidR="00DA6AD9" w:rsidRDefault="0008514D">
      <w:pPr>
        <w:pStyle w:val="cumt"/>
        <w:spacing w:line="360" w:lineRule="auto"/>
        <w:ind w:firstLine="480"/>
        <w:rPr>
          <w:i/>
          <w:iCs/>
        </w:rPr>
      </w:pPr>
      <w:r>
        <w:rPr>
          <w:rFonts w:hint="eastAsia"/>
          <w:i/>
          <w:iCs/>
        </w:rPr>
        <w:t>I</w:t>
      </w:r>
      <w:r>
        <w:rPr>
          <w:i/>
          <w:iCs/>
        </w:rPr>
        <w:t>ntroduction:</w:t>
      </w:r>
    </w:p>
    <w:p w14:paraId="7253467D" w14:textId="77777777" w:rsidR="00DA6AD9" w:rsidRDefault="0008514D">
      <w:pPr>
        <w:pStyle w:val="cumt"/>
        <w:spacing w:line="360" w:lineRule="auto"/>
        <w:ind w:firstLine="480"/>
      </w:pPr>
      <w:r>
        <w:t>According to the parameter settings of the EstimateBias module in the configuration file. This subroutine is used to estimate DCB and Code OSB. In this subroutine, firstly, the P4 observations are smoothed, and secondly, the quality control is performed to eliminate the observations with poor observation quality. Then, set the equation. Finally, the least squares algorithm is used to obtain the results and format the output.</w:t>
      </w:r>
    </w:p>
    <w:p w14:paraId="7FC42809" w14:textId="77777777" w:rsidR="00DA6AD9" w:rsidRDefault="0008514D">
      <w:pPr>
        <w:pStyle w:val="cumt"/>
        <w:spacing w:line="360" w:lineRule="auto"/>
        <w:ind w:firstLine="482"/>
        <w:rPr>
          <w:b/>
          <w:bCs/>
        </w:rPr>
      </w:pPr>
      <w:r>
        <w:rPr>
          <w:b/>
          <w:bCs/>
        </w:rPr>
        <w:lastRenderedPageBreak/>
        <w:t>Rinex3ObsStream.hpp/cpp</w:t>
      </w:r>
    </w:p>
    <w:p w14:paraId="2340E093" w14:textId="77777777" w:rsidR="00DA6AD9" w:rsidRDefault="0008514D">
      <w:pPr>
        <w:pStyle w:val="cumt"/>
        <w:spacing w:line="360" w:lineRule="auto"/>
        <w:ind w:firstLine="480"/>
        <w:rPr>
          <w:i/>
          <w:iCs/>
        </w:rPr>
      </w:pPr>
      <w:r>
        <w:rPr>
          <w:rFonts w:hint="eastAsia"/>
          <w:i/>
          <w:iCs/>
        </w:rPr>
        <w:t>I</w:t>
      </w:r>
      <w:r>
        <w:rPr>
          <w:i/>
          <w:iCs/>
        </w:rPr>
        <w:t>nput parameters:</w:t>
      </w:r>
    </w:p>
    <w:p w14:paraId="0AF43242" w14:textId="77777777" w:rsidR="00DA6AD9" w:rsidRDefault="0008514D">
      <w:pPr>
        <w:pStyle w:val="cumt"/>
        <w:spacing w:line="360" w:lineRule="auto"/>
        <w:ind w:firstLine="480"/>
        <w:rPr>
          <w:szCs w:val="21"/>
        </w:rPr>
      </w:pPr>
      <w:r>
        <w:rPr>
          <w:rFonts w:hint="eastAsia"/>
          <w:szCs w:val="21"/>
        </w:rPr>
        <w:t>Address of observation file</w:t>
      </w:r>
    </w:p>
    <w:p w14:paraId="5538D30F" w14:textId="77777777" w:rsidR="00DA6AD9" w:rsidRDefault="0008514D">
      <w:pPr>
        <w:pStyle w:val="cumt"/>
        <w:spacing w:line="360" w:lineRule="auto"/>
        <w:ind w:firstLine="480"/>
        <w:rPr>
          <w:i/>
          <w:iCs/>
        </w:rPr>
      </w:pPr>
      <w:r>
        <w:rPr>
          <w:i/>
          <w:iCs/>
        </w:rPr>
        <w:t>Output parameters:</w:t>
      </w:r>
    </w:p>
    <w:p w14:paraId="0005D26D" w14:textId="77777777" w:rsidR="00DA6AD9" w:rsidRDefault="0008514D">
      <w:pPr>
        <w:pStyle w:val="cumt"/>
        <w:spacing w:line="360" w:lineRule="auto"/>
        <w:ind w:firstLine="480"/>
      </w:pPr>
      <w:r>
        <w:t>A class object with storing observation data and information.</w:t>
      </w:r>
    </w:p>
    <w:p w14:paraId="7A664941" w14:textId="77777777" w:rsidR="00DA6AD9" w:rsidRDefault="0008514D">
      <w:pPr>
        <w:pStyle w:val="cumt"/>
        <w:spacing w:line="360" w:lineRule="auto"/>
        <w:ind w:firstLine="480"/>
        <w:rPr>
          <w:i/>
          <w:iCs/>
        </w:rPr>
      </w:pPr>
      <w:r>
        <w:rPr>
          <w:i/>
          <w:iCs/>
        </w:rPr>
        <w:t>Introduction:</w:t>
      </w:r>
    </w:p>
    <w:p w14:paraId="41154284" w14:textId="77777777" w:rsidR="00DA6AD9" w:rsidRDefault="0008514D">
      <w:pPr>
        <w:pStyle w:val="cumt"/>
        <w:spacing w:line="360" w:lineRule="auto"/>
        <w:ind w:firstLine="480"/>
      </w:pPr>
      <w:r>
        <w:t>The observation file is read through the file input stream, and the header information of the observation file can be decoded.</w:t>
      </w:r>
    </w:p>
    <w:p w14:paraId="67A5ABF9" w14:textId="77777777" w:rsidR="00DA6AD9" w:rsidRDefault="00DA6AD9">
      <w:pPr>
        <w:pStyle w:val="cumt"/>
        <w:ind w:firstLine="480"/>
      </w:pPr>
    </w:p>
    <w:p w14:paraId="59C3707B" w14:textId="77777777" w:rsidR="00DA6AD9" w:rsidRDefault="0008514D">
      <w:pPr>
        <w:pStyle w:val="cumt"/>
        <w:spacing w:line="360" w:lineRule="auto"/>
        <w:ind w:firstLine="482"/>
        <w:rPr>
          <w:b/>
          <w:bCs/>
        </w:rPr>
      </w:pPr>
      <w:r>
        <w:rPr>
          <w:rFonts w:hint="eastAsia"/>
          <w:b/>
          <w:bCs/>
        </w:rPr>
        <w:t>C</w:t>
      </w:r>
      <w:r>
        <w:rPr>
          <w:b/>
          <w:bCs/>
        </w:rPr>
        <w:t>ommonTime.hpp/cpp</w:t>
      </w:r>
    </w:p>
    <w:p w14:paraId="39BF16A5" w14:textId="77777777" w:rsidR="00DA6AD9" w:rsidRDefault="0008514D">
      <w:pPr>
        <w:spacing w:line="360" w:lineRule="auto"/>
        <w:ind w:firstLine="480"/>
        <w:rPr>
          <w:i/>
          <w:sz w:val="24"/>
        </w:rPr>
      </w:pPr>
      <w:r>
        <w:rPr>
          <w:rFonts w:hint="eastAsia"/>
          <w:i/>
          <w:sz w:val="24"/>
        </w:rPr>
        <w:t xml:space="preserve">Input </w:t>
      </w:r>
      <w:r>
        <w:rPr>
          <w:i/>
          <w:sz w:val="24"/>
        </w:rPr>
        <w:t>parameters</w:t>
      </w:r>
      <w:r>
        <w:rPr>
          <w:rFonts w:hint="eastAsia"/>
          <w:i/>
          <w:sz w:val="24"/>
        </w:rPr>
        <w:t>:</w:t>
      </w:r>
    </w:p>
    <w:p w14:paraId="72D48A5C" w14:textId="77777777" w:rsidR="00DA6AD9" w:rsidRDefault="0008514D">
      <w:pPr>
        <w:spacing w:line="360" w:lineRule="auto"/>
        <w:ind w:firstLine="480"/>
        <w:rPr>
          <w:sz w:val="24"/>
        </w:rPr>
      </w:pPr>
      <w:r>
        <w:rPr>
          <w:rFonts w:hint="eastAsia"/>
          <w:sz w:val="24"/>
        </w:rPr>
        <w:t>Year, Month, Day, Hour, Minute, Second</w:t>
      </w:r>
    </w:p>
    <w:p w14:paraId="5ECCE421" w14:textId="77777777" w:rsidR="00DA6AD9" w:rsidRDefault="0008514D">
      <w:pPr>
        <w:spacing w:line="360" w:lineRule="auto"/>
        <w:ind w:firstLine="480"/>
        <w:rPr>
          <w:i/>
          <w:sz w:val="24"/>
        </w:rPr>
      </w:pPr>
      <w:r>
        <w:rPr>
          <w:rFonts w:hint="eastAsia"/>
          <w:i/>
          <w:sz w:val="24"/>
        </w:rPr>
        <w:t>Output parameters:</w:t>
      </w:r>
    </w:p>
    <w:p w14:paraId="7558B7CD" w14:textId="77777777" w:rsidR="00DA6AD9" w:rsidRDefault="0008514D">
      <w:pPr>
        <w:spacing w:line="360" w:lineRule="auto"/>
        <w:ind w:firstLine="480"/>
        <w:rPr>
          <w:sz w:val="24"/>
        </w:rPr>
      </w:pPr>
      <w:r>
        <w:rPr>
          <w:sz w:val="24"/>
        </w:rPr>
        <w:t xml:space="preserve">Modified Julian </w:t>
      </w:r>
      <w:r>
        <w:rPr>
          <w:rFonts w:hint="eastAsia"/>
          <w:sz w:val="24"/>
        </w:rPr>
        <w:t>D</w:t>
      </w:r>
      <w:r>
        <w:rPr>
          <w:sz w:val="24"/>
        </w:rPr>
        <w:t>ate</w:t>
      </w:r>
      <w:r>
        <w:rPr>
          <w:rFonts w:hint="eastAsia"/>
          <w:sz w:val="24"/>
        </w:rPr>
        <w:t xml:space="preserve"> (MJD)</w:t>
      </w:r>
    </w:p>
    <w:p w14:paraId="6790304D" w14:textId="77777777" w:rsidR="00DA6AD9" w:rsidRDefault="0008514D">
      <w:pPr>
        <w:pStyle w:val="cumt"/>
        <w:spacing w:line="360" w:lineRule="auto"/>
        <w:ind w:firstLine="480"/>
        <w:rPr>
          <w:i/>
          <w:iCs/>
        </w:rPr>
      </w:pPr>
      <w:r>
        <w:rPr>
          <w:i/>
          <w:iCs/>
        </w:rPr>
        <w:t>Note:</w:t>
      </w:r>
    </w:p>
    <w:p w14:paraId="2199EB7E" w14:textId="77777777" w:rsidR="00DA6AD9" w:rsidRDefault="0008514D">
      <w:pPr>
        <w:spacing w:line="360" w:lineRule="auto"/>
        <w:ind w:firstLine="480"/>
        <w:rPr>
          <w:sz w:val="24"/>
        </w:rPr>
      </w:pPr>
      <w:r>
        <w:rPr>
          <w:rFonts w:hint="eastAsia"/>
          <w:sz w:val="24"/>
        </w:rPr>
        <w:t>The r</w:t>
      </w:r>
      <w:r>
        <w:rPr>
          <w:sz w:val="24"/>
        </w:rPr>
        <w:t>outine convert</w:t>
      </w:r>
      <w:r>
        <w:rPr>
          <w:rFonts w:hint="eastAsia"/>
          <w:sz w:val="24"/>
        </w:rPr>
        <w:t>s</w:t>
      </w:r>
      <w:r>
        <w:rPr>
          <w:sz w:val="24"/>
        </w:rPr>
        <w:t xml:space="preserve"> a calendar date with hour, minute and second to a Modified Julian date. At the same time, set the corresponding time system.</w:t>
      </w:r>
    </w:p>
    <w:p w14:paraId="28EBFB5E" w14:textId="77777777" w:rsidR="00DA6AD9" w:rsidRDefault="00DA6AD9">
      <w:pPr>
        <w:pStyle w:val="cumt"/>
        <w:ind w:firstLine="480"/>
      </w:pPr>
    </w:p>
    <w:p w14:paraId="001720A4" w14:textId="77777777" w:rsidR="00DA6AD9" w:rsidRDefault="0008514D">
      <w:pPr>
        <w:pStyle w:val="cumt"/>
        <w:spacing w:line="360" w:lineRule="auto"/>
        <w:ind w:firstLine="482"/>
        <w:rPr>
          <w:b/>
          <w:bCs/>
        </w:rPr>
      </w:pPr>
      <w:r>
        <w:rPr>
          <w:b/>
          <w:bCs/>
        </w:rPr>
        <w:t>Rinex3EphemerisStore.hpp/cpp</w:t>
      </w:r>
    </w:p>
    <w:p w14:paraId="124BDEBD" w14:textId="77777777" w:rsidR="00DA6AD9" w:rsidRDefault="0008514D">
      <w:pPr>
        <w:pStyle w:val="cumt"/>
        <w:spacing w:line="360" w:lineRule="auto"/>
        <w:ind w:firstLine="480"/>
        <w:rPr>
          <w:i/>
          <w:iCs/>
        </w:rPr>
      </w:pPr>
      <w:r>
        <w:rPr>
          <w:rFonts w:hint="eastAsia"/>
          <w:i/>
          <w:iCs/>
        </w:rPr>
        <w:t>I</w:t>
      </w:r>
      <w:r>
        <w:rPr>
          <w:i/>
          <w:iCs/>
        </w:rPr>
        <w:t>nput parameters:</w:t>
      </w:r>
    </w:p>
    <w:p w14:paraId="03ACC41E" w14:textId="77777777" w:rsidR="00DA6AD9" w:rsidRDefault="0008514D">
      <w:pPr>
        <w:pStyle w:val="cumt"/>
        <w:spacing w:line="360" w:lineRule="auto"/>
        <w:ind w:firstLine="480"/>
        <w:rPr>
          <w:szCs w:val="21"/>
        </w:rPr>
      </w:pPr>
      <w:r>
        <w:rPr>
          <w:szCs w:val="21"/>
        </w:rPr>
        <w:t>Broadcast ephemeris file address</w:t>
      </w:r>
    </w:p>
    <w:p w14:paraId="15EC70A9" w14:textId="77777777" w:rsidR="00DA6AD9" w:rsidRDefault="0008514D">
      <w:pPr>
        <w:pStyle w:val="cumt"/>
        <w:spacing w:line="360" w:lineRule="auto"/>
        <w:ind w:firstLine="480"/>
        <w:rPr>
          <w:i/>
          <w:iCs/>
          <w:szCs w:val="21"/>
        </w:rPr>
      </w:pPr>
      <w:r>
        <w:rPr>
          <w:i/>
          <w:iCs/>
          <w:szCs w:val="21"/>
        </w:rPr>
        <w:t>Output parameters:</w:t>
      </w:r>
    </w:p>
    <w:p w14:paraId="2AAAC8CC" w14:textId="77777777" w:rsidR="00DA6AD9" w:rsidRDefault="0008514D">
      <w:pPr>
        <w:pStyle w:val="cumt"/>
        <w:spacing w:line="360" w:lineRule="auto"/>
        <w:ind w:firstLine="480"/>
        <w:rPr>
          <w:szCs w:val="21"/>
        </w:rPr>
      </w:pPr>
      <w:r>
        <w:t>A class object with storing broadcast ephemeris data and information.</w:t>
      </w:r>
    </w:p>
    <w:p w14:paraId="74E613BD" w14:textId="77777777" w:rsidR="00DA6AD9" w:rsidRDefault="00DA6AD9">
      <w:pPr>
        <w:pStyle w:val="cumt"/>
        <w:ind w:firstLine="480"/>
      </w:pPr>
    </w:p>
    <w:p w14:paraId="39903B49" w14:textId="77777777" w:rsidR="00DA6AD9" w:rsidRDefault="0008514D">
      <w:pPr>
        <w:pStyle w:val="cumt"/>
        <w:spacing w:line="360" w:lineRule="auto"/>
        <w:ind w:firstLine="482"/>
        <w:rPr>
          <w:b/>
          <w:bCs/>
        </w:rPr>
      </w:pPr>
      <w:r>
        <w:rPr>
          <w:b/>
          <w:bCs/>
        </w:rPr>
        <w:t>SP3EphemerisStore.hpp/cpp</w:t>
      </w:r>
    </w:p>
    <w:p w14:paraId="6D3F42A6" w14:textId="77777777" w:rsidR="00DA6AD9" w:rsidRDefault="0008514D">
      <w:pPr>
        <w:pStyle w:val="cumt"/>
        <w:spacing w:line="360" w:lineRule="auto"/>
        <w:ind w:firstLine="480"/>
        <w:rPr>
          <w:i/>
          <w:iCs/>
        </w:rPr>
      </w:pPr>
      <w:r>
        <w:rPr>
          <w:rFonts w:hint="eastAsia"/>
          <w:i/>
          <w:iCs/>
        </w:rPr>
        <w:t>I</w:t>
      </w:r>
      <w:r>
        <w:rPr>
          <w:i/>
          <w:iCs/>
        </w:rPr>
        <w:t>nput parameters:</w:t>
      </w:r>
    </w:p>
    <w:p w14:paraId="2EECC00F" w14:textId="77777777" w:rsidR="00DA6AD9" w:rsidRDefault="0008514D">
      <w:pPr>
        <w:pStyle w:val="cumt"/>
        <w:spacing w:line="360" w:lineRule="auto"/>
        <w:ind w:firstLine="480"/>
        <w:rPr>
          <w:szCs w:val="21"/>
        </w:rPr>
      </w:pPr>
      <w:r>
        <w:rPr>
          <w:szCs w:val="21"/>
        </w:rPr>
        <w:t>Precision clock and orbit file addresses</w:t>
      </w:r>
    </w:p>
    <w:p w14:paraId="4B90CCB3" w14:textId="77777777" w:rsidR="00DA6AD9" w:rsidRDefault="0008514D">
      <w:pPr>
        <w:pStyle w:val="cumt"/>
        <w:spacing w:line="360" w:lineRule="auto"/>
        <w:ind w:firstLine="480"/>
        <w:rPr>
          <w:i/>
          <w:iCs/>
          <w:szCs w:val="21"/>
        </w:rPr>
      </w:pPr>
      <w:r>
        <w:rPr>
          <w:i/>
          <w:iCs/>
          <w:szCs w:val="21"/>
        </w:rPr>
        <w:t>Output parameters:</w:t>
      </w:r>
    </w:p>
    <w:p w14:paraId="0D09D349" w14:textId="77777777" w:rsidR="00DA6AD9" w:rsidRDefault="0008514D">
      <w:pPr>
        <w:pStyle w:val="cumt"/>
        <w:spacing w:line="360" w:lineRule="auto"/>
        <w:ind w:firstLine="480"/>
        <w:rPr>
          <w:szCs w:val="21"/>
        </w:rPr>
      </w:pPr>
      <w:r>
        <w:t>A class object with storing p</w:t>
      </w:r>
      <w:r>
        <w:rPr>
          <w:szCs w:val="21"/>
        </w:rPr>
        <w:t>recis</w:t>
      </w:r>
      <w:r>
        <w:rPr>
          <w:rFonts w:hint="eastAsia"/>
          <w:szCs w:val="21"/>
        </w:rPr>
        <w:t>e</w:t>
      </w:r>
      <w:r>
        <w:rPr>
          <w:szCs w:val="21"/>
        </w:rPr>
        <w:t xml:space="preserve"> clock and orbit</w:t>
      </w:r>
      <w:r>
        <w:t xml:space="preserve"> ephemeris data and information.</w:t>
      </w:r>
    </w:p>
    <w:p w14:paraId="4CFB4C58" w14:textId="77777777" w:rsidR="00DA6AD9" w:rsidRDefault="0008514D">
      <w:pPr>
        <w:pStyle w:val="cumt"/>
        <w:spacing w:line="360" w:lineRule="auto"/>
        <w:ind w:firstLine="482"/>
        <w:rPr>
          <w:b/>
          <w:bCs/>
        </w:rPr>
      </w:pPr>
      <w:r>
        <w:rPr>
          <w:rFonts w:hint="eastAsia"/>
          <w:b/>
          <w:bCs/>
        </w:rPr>
        <w:t>E</w:t>
      </w:r>
      <w:r>
        <w:rPr>
          <w:b/>
          <w:bCs/>
        </w:rPr>
        <w:t>OPDataStore.hpp/cpp</w:t>
      </w:r>
    </w:p>
    <w:p w14:paraId="5FACA7FB" w14:textId="77777777" w:rsidR="00DA6AD9" w:rsidRDefault="0008514D">
      <w:pPr>
        <w:pStyle w:val="cumt"/>
        <w:spacing w:line="360" w:lineRule="auto"/>
        <w:ind w:firstLine="480"/>
        <w:rPr>
          <w:i/>
          <w:iCs/>
        </w:rPr>
      </w:pPr>
      <w:r>
        <w:rPr>
          <w:rFonts w:hint="eastAsia"/>
          <w:i/>
          <w:iCs/>
        </w:rPr>
        <w:lastRenderedPageBreak/>
        <w:t>I</w:t>
      </w:r>
      <w:r>
        <w:rPr>
          <w:i/>
          <w:iCs/>
        </w:rPr>
        <w:t>nput parameters:</w:t>
      </w:r>
    </w:p>
    <w:p w14:paraId="7DB5241E" w14:textId="77777777" w:rsidR="00DA6AD9" w:rsidRDefault="0008514D">
      <w:pPr>
        <w:pStyle w:val="cumt"/>
        <w:spacing w:line="360" w:lineRule="auto"/>
        <w:ind w:firstLine="480"/>
        <w:rPr>
          <w:szCs w:val="21"/>
        </w:rPr>
      </w:pPr>
      <w:r>
        <w:rPr>
          <w:szCs w:val="21"/>
        </w:rPr>
        <w:t>ERP (E</w:t>
      </w:r>
      <w:r>
        <w:rPr>
          <w:rFonts w:hint="eastAsia"/>
          <w:szCs w:val="21"/>
        </w:rPr>
        <w:t>a</w:t>
      </w:r>
      <w:r>
        <w:rPr>
          <w:szCs w:val="21"/>
        </w:rPr>
        <w:t>rth Rotation Parameters) file addresses</w:t>
      </w:r>
    </w:p>
    <w:p w14:paraId="29378E3B" w14:textId="77777777" w:rsidR="00DA6AD9" w:rsidRDefault="0008514D">
      <w:pPr>
        <w:pStyle w:val="cumt"/>
        <w:spacing w:line="360" w:lineRule="auto"/>
        <w:ind w:firstLine="480"/>
        <w:rPr>
          <w:i/>
          <w:iCs/>
          <w:szCs w:val="21"/>
        </w:rPr>
      </w:pPr>
      <w:r>
        <w:rPr>
          <w:i/>
          <w:iCs/>
          <w:szCs w:val="21"/>
        </w:rPr>
        <w:t>Output parameters:</w:t>
      </w:r>
    </w:p>
    <w:p w14:paraId="535846AC" w14:textId="77777777" w:rsidR="00DA6AD9" w:rsidRDefault="0008514D">
      <w:pPr>
        <w:pStyle w:val="cumt"/>
        <w:spacing w:line="360" w:lineRule="auto"/>
        <w:ind w:firstLine="480"/>
        <w:rPr>
          <w:szCs w:val="21"/>
        </w:rPr>
      </w:pPr>
      <w:r>
        <w:t xml:space="preserve">A class object with storing </w:t>
      </w:r>
      <w:r>
        <w:rPr>
          <w:szCs w:val="21"/>
        </w:rPr>
        <w:t xml:space="preserve">ERP </w:t>
      </w:r>
      <w:r>
        <w:t>data and information.</w:t>
      </w:r>
    </w:p>
    <w:p w14:paraId="7C9C1B22" w14:textId="77777777" w:rsidR="00DA6AD9" w:rsidRDefault="00DA6AD9">
      <w:pPr>
        <w:pStyle w:val="cumt"/>
        <w:ind w:firstLine="482"/>
        <w:rPr>
          <w:b/>
          <w:bCs/>
        </w:rPr>
      </w:pPr>
    </w:p>
    <w:p w14:paraId="0BC9E1B7" w14:textId="77777777" w:rsidR="00DA6AD9" w:rsidRDefault="0008514D">
      <w:pPr>
        <w:pStyle w:val="cumt"/>
        <w:spacing w:line="360" w:lineRule="auto"/>
        <w:ind w:firstLine="482"/>
        <w:rPr>
          <w:b/>
          <w:bCs/>
        </w:rPr>
      </w:pPr>
      <w:r>
        <w:rPr>
          <w:b/>
          <w:bCs/>
        </w:rPr>
        <w:t>BiasDataReader.hpp/cpp</w:t>
      </w:r>
    </w:p>
    <w:p w14:paraId="5AE4CE6B" w14:textId="77777777" w:rsidR="00DA6AD9" w:rsidRDefault="0008514D">
      <w:pPr>
        <w:pStyle w:val="cumt"/>
        <w:spacing w:line="360" w:lineRule="auto"/>
        <w:ind w:firstLine="480"/>
        <w:rPr>
          <w:i/>
          <w:iCs/>
        </w:rPr>
      </w:pPr>
      <w:r>
        <w:rPr>
          <w:i/>
          <w:iCs/>
        </w:rPr>
        <w:t>Input parameter:</w:t>
      </w:r>
    </w:p>
    <w:p w14:paraId="16CFCDC5" w14:textId="77777777" w:rsidR="00DA6AD9" w:rsidRDefault="0008514D">
      <w:pPr>
        <w:pStyle w:val="cumt"/>
        <w:spacing w:line="360" w:lineRule="auto"/>
        <w:ind w:firstLine="480"/>
      </w:pPr>
      <w:r>
        <w:t>DCB file or OSB file address.</w:t>
      </w:r>
    </w:p>
    <w:p w14:paraId="3D15AB73" w14:textId="77777777" w:rsidR="00DA6AD9" w:rsidRDefault="0008514D">
      <w:pPr>
        <w:pStyle w:val="cumt"/>
        <w:spacing w:line="360" w:lineRule="auto"/>
        <w:ind w:firstLine="480"/>
        <w:rPr>
          <w:i/>
          <w:iCs/>
        </w:rPr>
      </w:pPr>
      <w:r>
        <w:rPr>
          <w:i/>
          <w:iCs/>
        </w:rPr>
        <w:t>Output parameters:</w:t>
      </w:r>
    </w:p>
    <w:p w14:paraId="035F2D0D" w14:textId="77777777" w:rsidR="00DA6AD9" w:rsidRDefault="0008514D">
      <w:pPr>
        <w:pStyle w:val="cumt"/>
        <w:spacing w:line="360" w:lineRule="auto"/>
        <w:ind w:firstLine="480"/>
      </w:pPr>
      <w:r>
        <w:rPr>
          <w:rFonts w:hint="eastAsia"/>
        </w:rPr>
        <w:t>A</w:t>
      </w:r>
      <w:r>
        <w:t xml:space="preserve"> class object with storing “bias” data and information.</w:t>
      </w:r>
    </w:p>
    <w:p w14:paraId="75501021" w14:textId="77777777" w:rsidR="00DA6AD9" w:rsidRDefault="0008514D">
      <w:pPr>
        <w:pStyle w:val="cumt"/>
        <w:spacing w:line="360" w:lineRule="auto"/>
        <w:ind w:firstLine="480"/>
        <w:rPr>
          <w:i/>
          <w:iCs/>
        </w:rPr>
      </w:pPr>
      <w:r>
        <w:rPr>
          <w:i/>
          <w:iCs/>
        </w:rPr>
        <w:t>Note:</w:t>
      </w:r>
    </w:p>
    <w:p w14:paraId="1B87BBF9" w14:textId="77777777" w:rsidR="00DA6AD9" w:rsidRDefault="0008514D">
      <w:pPr>
        <w:pStyle w:val="cumt"/>
        <w:spacing w:line="360" w:lineRule="auto"/>
        <w:ind w:firstLine="480"/>
      </w:pPr>
      <w:r>
        <w:t>This subroutine is used to read the “bias” file and store the data for subsequent program processing.</w:t>
      </w:r>
    </w:p>
    <w:p w14:paraId="41430E35" w14:textId="77777777" w:rsidR="00DA6AD9" w:rsidRDefault="00DA6AD9">
      <w:pPr>
        <w:pStyle w:val="cumt"/>
        <w:ind w:firstLine="480"/>
      </w:pPr>
    </w:p>
    <w:p w14:paraId="4484DD6C" w14:textId="77777777" w:rsidR="00DA6AD9" w:rsidRDefault="0008514D">
      <w:pPr>
        <w:pStyle w:val="cumt"/>
        <w:spacing w:line="360" w:lineRule="auto"/>
        <w:ind w:firstLine="482"/>
        <w:rPr>
          <w:b/>
          <w:bCs/>
        </w:rPr>
      </w:pPr>
      <w:r>
        <w:rPr>
          <w:rFonts w:hint="eastAsia"/>
          <w:b/>
          <w:bCs/>
        </w:rPr>
        <w:t>I</w:t>
      </w:r>
      <w:r>
        <w:rPr>
          <w:b/>
          <w:bCs/>
        </w:rPr>
        <w:t>FCBDataReader.hpp/cpp</w:t>
      </w:r>
    </w:p>
    <w:p w14:paraId="382F4DBA" w14:textId="77777777" w:rsidR="00DA6AD9" w:rsidRDefault="0008514D">
      <w:pPr>
        <w:pStyle w:val="cumt"/>
        <w:spacing w:line="360" w:lineRule="auto"/>
        <w:ind w:firstLine="480"/>
        <w:rPr>
          <w:i/>
          <w:iCs/>
        </w:rPr>
      </w:pPr>
      <w:r>
        <w:rPr>
          <w:i/>
          <w:iCs/>
        </w:rPr>
        <w:t>Input parameters:</w:t>
      </w:r>
    </w:p>
    <w:p w14:paraId="09C5BC14" w14:textId="77777777" w:rsidR="00DA6AD9" w:rsidRDefault="0008514D">
      <w:pPr>
        <w:pStyle w:val="cumt"/>
        <w:spacing w:line="360" w:lineRule="auto"/>
        <w:ind w:firstLine="480"/>
      </w:pPr>
      <w:r>
        <w:t>iGMAS GPS ifcb file address.</w:t>
      </w:r>
    </w:p>
    <w:p w14:paraId="01CD0723" w14:textId="77777777" w:rsidR="00DA6AD9" w:rsidRDefault="0008514D">
      <w:pPr>
        <w:pStyle w:val="cumt"/>
        <w:spacing w:line="360" w:lineRule="auto"/>
        <w:ind w:firstLine="480"/>
        <w:rPr>
          <w:i/>
          <w:iCs/>
        </w:rPr>
      </w:pPr>
      <w:r>
        <w:rPr>
          <w:rFonts w:hint="eastAsia"/>
          <w:i/>
          <w:iCs/>
        </w:rPr>
        <w:t>O</w:t>
      </w:r>
      <w:r>
        <w:rPr>
          <w:i/>
          <w:iCs/>
        </w:rPr>
        <w:t>utput parameter</w:t>
      </w:r>
      <w:r>
        <w:rPr>
          <w:rFonts w:hint="eastAsia"/>
          <w:i/>
          <w:iCs/>
        </w:rPr>
        <w:t>s</w:t>
      </w:r>
      <w:r>
        <w:rPr>
          <w:i/>
          <w:iCs/>
        </w:rPr>
        <w:t>:</w:t>
      </w:r>
    </w:p>
    <w:p w14:paraId="31978236" w14:textId="77777777" w:rsidR="00DA6AD9" w:rsidRDefault="0008514D">
      <w:pPr>
        <w:pStyle w:val="cumt"/>
        <w:spacing w:line="360" w:lineRule="auto"/>
        <w:ind w:firstLine="480"/>
      </w:pPr>
      <w:r>
        <w:rPr>
          <w:rFonts w:hint="eastAsia"/>
        </w:rPr>
        <w:t>A</w:t>
      </w:r>
      <w:r>
        <w:t xml:space="preserve"> class object with storing GPS </w:t>
      </w:r>
      <w:r>
        <w:rPr>
          <w:rFonts w:hint="eastAsia"/>
        </w:rPr>
        <w:t>third</w:t>
      </w:r>
      <w:r>
        <w:t xml:space="preserve"> pifcb bias data and information.</w:t>
      </w:r>
    </w:p>
    <w:p w14:paraId="1C6B29D0" w14:textId="77777777" w:rsidR="00DA6AD9" w:rsidRDefault="0008514D">
      <w:pPr>
        <w:pStyle w:val="cumt"/>
        <w:spacing w:line="360" w:lineRule="auto"/>
        <w:ind w:firstLine="480"/>
        <w:rPr>
          <w:i/>
          <w:iCs/>
        </w:rPr>
      </w:pPr>
      <w:r>
        <w:rPr>
          <w:i/>
          <w:iCs/>
        </w:rPr>
        <w:t>Note:</w:t>
      </w:r>
    </w:p>
    <w:p w14:paraId="562FD306" w14:textId="77777777" w:rsidR="00DA6AD9" w:rsidRDefault="0008514D">
      <w:pPr>
        <w:pStyle w:val="cumt"/>
        <w:spacing w:line="360" w:lineRule="auto"/>
        <w:ind w:firstLine="480"/>
      </w:pPr>
      <w:r>
        <w:t>This subroutine is used to read data. In addition, in the PPP process, it uses its own internal methods to correct the observations.</w:t>
      </w:r>
    </w:p>
    <w:p w14:paraId="03BF6B72" w14:textId="77777777" w:rsidR="00DA6AD9" w:rsidRDefault="00DA6AD9">
      <w:pPr>
        <w:pStyle w:val="cumt"/>
        <w:ind w:firstLine="480"/>
      </w:pPr>
    </w:p>
    <w:p w14:paraId="618994DB" w14:textId="77777777" w:rsidR="00DA6AD9" w:rsidRDefault="0008514D">
      <w:pPr>
        <w:pStyle w:val="cumt"/>
        <w:spacing w:line="360" w:lineRule="auto"/>
        <w:ind w:firstLine="482"/>
        <w:rPr>
          <w:b/>
          <w:bCs/>
        </w:rPr>
      </w:pPr>
      <w:r>
        <w:rPr>
          <w:rFonts w:hint="eastAsia"/>
          <w:b/>
          <w:bCs/>
        </w:rPr>
        <w:t>U</w:t>
      </w:r>
      <w:r>
        <w:rPr>
          <w:b/>
          <w:bCs/>
        </w:rPr>
        <w:t>PDDataReader.hpp/cpp</w:t>
      </w:r>
    </w:p>
    <w:p w14:paraId="76208859" w14:textId="77777777" w:rsidR="00DA6AD9" w:rsidRDefault="0008514D">
      <w:pPr>
        <w:pStyle w:val="cumt"/>
        <w:spacing w:line="360" w:lineRule="auto"/>
        <w:ind w:firstLine="480"/>
        <w:rPr>
          <w:i/>
          <w:iCs/>
        </w:rPr>
      </w:pPr>
      <w:r>
        <w:rPr>
          <w:i/>
          <w:iCs/>
        </w:rPr>
        <w:t>Input parameters:</w:t>
      </w:r>
    </w:p>
    <w:p w14:paraId="591BA2A9" w14:textId="77777777" w:rsidR="00DA6AD9" w:rsidRDefault="0008514D">
      <w:pPr>
        <w:pStyle w:val="cumt"/>
        <w:spacing w:line="360" w:lineRule="auto"/>
        <w:ind w:firstLine="480"/>
      </w:pPr>
      <w:r>
        <w:rPr>
          <w:rFonts w:hint="eastAsia"/>
        </w:rPr>
        <w:t>C</w:t>
      </w:r>
      <w:r>
        <w:t>OD or WUM UPD (Uncalibrated Phase Delays) files (EWL, WL, NL) addresses</w:t>
      </w:r>
    </w:p>
    <w:p w14:paraId="143C0FA1" w14:textId="77777777" w:rsidR="00DA6AD9" w:rsidRDefault="0008514D">
      <w:pPr>
        <w:pStyle w:val="cumt"/>
        <w:spacing w:line="360" w:lineRule="auto"/>
        <w:ind w:firstLine="480"/>
        <w:rPr>
          <w:i/>
          <w:iCs/>
        </w:rPr>
      </w:pPr>
      <w:r>
        <w:rPr>
          <w:rFonts w:hint="eastAsia"/>
          <w:i/>
          <w:iCs/>
        </w:rPr>
        <w:t>O</w:t>
      </w:r>
      <w:r>
        <w:rPr>
          <w:i/>
          <w:iCs/>
        </w:rPr>
        <w:t>utput parameter</w:t>
      </w:r>
      <w:r>
        <w:rPr>
          <w:rFonts w:hint="eastAsia"/>
          <w:i/>
          <w:iCs/>
        </w:rPr>
        <w:t>s</w:t>
      </w:r>
      <w:r>
        <w:rPr>
          <w:i/>
          <w:iCs/>
        </w:rPr>
        <w:t>:</w:t>
      </w:r>
    </w:p>
    <w:p w14:paraId="5F304BFC" w14:textId="77777777" w:rsidR="00DA6AD9" w:rsidRDefault="0008514D">
      <w:pPr>
        <w:pStyle w:val="cumt"/>
        <w:spacing w:line="360" w:lineRule="auto"/>
        <w:ind w:firstLine="480"/>
      </w:pPr>
      <w:r>
        <w:rPr>
          <w:rFonts w:hint="eastAsia"/>
        </w:rPr>
        <w:t>A</w:t>
      </w:r>
      <w:r>
        <w:t xml:space="preserve"> class object with storing the UPD information.</w:t>
      </w:r>
    </w:p>
    <w:p w14:paraId="5ADFDABC" w14:textId="77777777" w:rsidR="00DA6AD9" w:rsidRDefault="0008514D">
      <w:pPr>
        <w:pStyle w:val="cumt"/>
        <w:spacing w:line="360" w:lineRule="auto"/>
        <w:ind w:firstLine="480"/>
        <w:rPr>
          <w:i/>
          <w:iCs/>
        </w:rPr>
      </w:pPr>
      <w:r>
        <w:rPr>
          <w:i/>
          <w:iCs/>
        </w:rPr>
        <w:t>Note:</w:t>
      </w:r>
    </w:p>
    <w:p w14:paraId="58D7567B" w14:textId="77777777" w:rsidR="00DA6AD9" w:rsidRDefault="0008514D">
      <w:pPr>
        <w:pStyle w:val="cumt"/>
        <w:spacing w:line="360" w:lineRule="auto"/>
        <w:ind w:firstLine="480"/>
      </w:pPr>
      <w:r>
        <w:t xml:space="preserve">This subroutine is used to read data. In addition, </w:t>
      </w:r>
      <w:r>
        <w:rPr>
          <w:rFonts w:hint="eastAsia"/>
        </w:rPr>
        <w:t xml:space="preserve">for </w:t>
      </w:r>
      <w:r>
        <w:t xml:space="preserve">the PPP-AR process, it uses </w:t>
      </w:r>
      <w:r>
        <w:rPr>
          <w:rFonts w:hint="eastAsia"/>
        </w:rPr>
        <w:lastRenderedPageBreak/>
        <w:t>the</w:t>
      </w:r>
      <w:r>
        <w:t xml:space="preserve"> internal methods to correct the observations.</w:t>
      </w:r>
    </w:p>
    <w:p w14:paraId="581D9402" w14:textId="77777777" w:rsidR="00DA6AD9" w:rsidRDefault="00DA6AD9">
      <w:pPr>
        <w:pStyle w:val="cumt"/>
        <w:ind w:firstLine="480"/>
      </w:pPr>
    </w:p>
    <w:p w14:paraId="01C3FD14" w14:textId="77777777" w:rsidR="00DA6AD9" w:rsidRDefault="0008514D">
      <w:pPr>
        <w:pStyle w:val="cumt"/>
        <w:spacing w:line="360" w:lineRule="auto"/>
        <w:ind w:firstLine="482"/>
        <w:rPr>
          <w:b/>
          <w:bCs/>
        </w:rPr>
      </w:pPr>
      <w:r>
        <w:rPr>
          <w:rFonts w:hint="eastAsia"/>
          <w:b/>
          <w:bCs/>
        </w:rPr>
        <w:t>X</w:t>
      </w:r>
      <w:r>
        <w:rPr>
          <w:b/>
          <w:bCs/>
        </w:rPr>
        <w:t>YZStore.hpp/cpp</w:t>
      </w:r>
    </w:p>
    <w:p w14:paraId="56D08E67" w14:textId="77777777" w:rsidR="00DA6AD9" w:rsidRDefault="0008514D">
      <w:pPr>
        <w:pStyle w:val="cumt"/>
        <w:spacing w:line="360" w:lineRule="auto"/>
        <w:ind w:firstLine="480"/>
        <w:rPr>
          <w:i/>
          <w:iCs/>
        </w:rPr>
      </w:pPr>
      <w:r>
        <w:rPr>
          <w:i/>
          <w:iCs/>
        </w:rPr>
        <w:t>Input parameters:</w:t>
      </w:r>
    </w:p>
    <w:p w14:paraId="19F3F0B8" w14:textId="77777777" w:rsidR="00DA6AD9" w:rsidRDefault="0008514D">
      <w:pPr>
        <w:pStyle w:val="cumt"/>
        <w:spacing w:line="360" w:lineRule="auto"/>
        <w:ind w:firstLine="480"/>
      </w:pPr>
      <w:r>
        <w:t>IGS weekly coordinate file or the “.crd” file which stores the observation station real position information containing the time, x, y, and z.</w:t>
      </w:r>
    </w:p>
    <w:p w14:paraId="3E669185" w14:textId="77777777" w:rsidR="00DA6AD9" w:rsidRDefault="0008514D">
      <w:pPr>
        <w:pStyle w:val="cumt"/>
        <w:spacing w:line="360" w:lineRule="auto"/>
        <w:ind w:firstLine="480"/>
        <w:rPr>
          <w:i/>
          <w:iCs/>
        </w:rPr>
      </w:pPr>
      <w:r>
        <w:rPr>
          <w:rFonts w:hint="eastAsia"/>
          <w:i/>
          <w:iCs/>
        </w:rPr>
        <w:t>O</w:t>
      </w:r>
      <w:r>
        <w:rPr>
          <w:i/>
          <w:iCs/>
        </w:rPr>
        <w:t>utput parameter</w:t>
      </w:r>
      <w:r>
        <w:rPr>
          <w:rFonts w:hint="eastAsia"/>
          <w:i/>
          <w:iCs/>
        </w:rPr>
        <w:t>s</w:t>
      </w:r>
      <w:r>
        <w:rPr>
          <w:i/>
          <w:iCs/>
        </w:rPr>
        <w:t>:</w:t>
      </w:r>
    </w:p>
    <w:p w14:paraId="7FE96A83" w14:textId="77777777" w:rsidR="00DA6AD9" w:rsidRDefault="0008514D">
      <w:pPr>
        <w:pStyle w:val="cumt"/>
        <w:spacing w:line="360" w:lineRule="auto"/>
        <w:ind w:firstLine="480"/>
      </w:pPr>
      <w:r>
        <w:rPr>
          <w:rFonts w:hint="eastAsia"/>
        </w:rPr>
        <w:t>A</w:t>
      </w:r>
      <w:r>
        <w:t xml:space="preserve"> class object with storing the observation station real position information.</w:t>
      </w:r>
    </w:p>
    <w:p w14:paraId="38A82391" w14:textId="77777777" w:rsidR="00DA6AD9" w:rsidRDefault="00DA6AD9">
      <w:pPr>
        <w:pStyle w:val="cumt"/>
        <w:ind w:firstLine="480"/>
      </w:pPr>
    </w:p>
    <w:p w14:paraId="256954CF" w14:textId="77777777" w:rsidR="00DA6AD9" w:rsidRDefault="0008514D">
      <w:pPr>
        <w:pStyle w:val="cumt"/>
        <w:spacing w:line="360" w:lineRule="auto"/>
        <w:ind w:firstLine="482"/>
        <w:rPr>
          <w:b/>
          <w:bCs/>
        </w:rPr>
      </w:pPr>
      <w:r>
        <w:rPr>
          <w:b/>
          <w:bCs/>
        </w:rPr>
        <w:t>DecimateData.hpp/cpp</w:t>
      </w:r>
    </w:p>
    <w:p w14:paraId="54E74896" w14:textId="77777777" w:rsidR="00DA6AD9" w:rsidRDefault="0008514D">
      <w:pPr>
        <w:pStyle w:val="cumt"/>
        <w:spacing w:line="360" w:lineRule="auto"/>
        <w:ind w:firstLine="480"/>
        <w:rPr>
          <w:i/>
          <w:iCs/>
        </w:rPr>
      </w:pPr>
      <w:r>
        <w:rPr>
          <w:rFonts w:hint="eastAsia"/>
          <w:i/>
          <w:iCs/>
        </w:rPr>
        <w:t>I</w:t>
      </w:r>
      <w:r>
        <w:rPr>
          <w:i/>
          <w:iCs/>
        </w:rPr>
        <w:t>nput parameters:</w:t>
      </w:r>
    </w:p>
    <w:p w14:paraId="47D895F5" w14:textId="77777777" w:rsidR="00DA6AD9" w:rsidRDefault="0008514D">
      <w:pPr>
        <w:pStyle w:val="cumt"/>
        <w:spacing w:line="360" w:lineRule="auto"/>
        <w:ind w:firstLine="480"/>
      </w:pPr>
      <w:r>
        <w:t>The sampling interval, the first and last epoch time in the configuration file.</w:t>
      </w:r>
    </w:p>
    <w:p w14:paraId="5AFDAE52" w14:textId="77777777" w:rsidR="00DA6AD9" w:rsidRDefault="0008514D">
      <w:pPr>
        <w:pStyle w:val="cumt"/>
        <w:spacing w:line="360" w:lineRule="auto"/>
        <w:ind w:firstLine="480"/>
        <w:rPr>
          <w:i/>
          <w:iCs/>
        </w:rPr>
      </w:pPr>
      <w:r>
        <w:rPr>
          <w:i/>
          <w:iCs/>
        </w:rPr>
        <w:t>Introduction:</w:t>
      </w:r>
    </w:p>
    <w:p w14:paraId="51156338" w14:textId="77777777" w:rsidR="00DA6AD9" w:rsidRDefault="0008514D">
      <w:pPr>
        <w:pStyle w:val="cumt"/>
        <w:spacing w:line="360" w:lineRule="auto"/>
        <w:ind w:firstLine="480"/>
      </w:pPr>
      <w:r>
        <w:rPr>
          <w:rFonts w:hint="eastAsia"/>
        </w:rPr>
        <w:t>T</w:t>
      </w:r>
      <w:r>
        <w:t>his subroutine is used to determine whether the current epoch is within the input start and end epoch. If the current epoch is not in the range, the program skips the current epoch data and does not execute the subsequent program.</w:t>
      </w:r>
    </w:p>
    <w:p w14:paraId="3C8C369B" w14:textId="77777777" w:rsidR="00DA6AD9" w:rsidRDefault="00DA6AD9">
      <w:pPr>
        <w:pStyle w:val="cumt"/>
        <w:ind w:firstLine="480"/>
      </w:pPr>
    </w:p>
    <w:p w14:paraId="6A17BB49" w14:textId="77777777" w:rsidR="00DA6AD9" w:rsidRDefault="0008514D">
      <w:pPr>
        <w:pStyle w:val="cumt"/>
        <w:spacing w:line="360" w:lineRule="auto"/>
        <w:ind w:firstLine="482"/>
        <w:rPr>
          <w:b/>
          <w:bCs/>
        </w:rPr>
      </w:pPr>
      <w:r>
        <w:rPr>
          <w:rFonts w:hint="eastAsia"/>
          <w:b/>
          <w:bCs/>
        </w:rPr>
        <w:t>K</w:t>
      </w:r>
      <w:r>
        <w:rPr>
          <w:b/>
          <w:bCs/>
        </w:rPr>
        <w:t>eepSystems.hpp/cpp</w:t>
      </w:r>
    </w:p>
    <w:p w14:paraId="2B78DDB3" w14:textId="77777777" w:rsidR="00DA6AD9" w:rsidRDefault="0008514D">
      <w:pPr>
        <w:pStyle w:val="cumt"/>
        <w:spacing w:line="360" w:lineRule="auto"/>
        <w:ind w:firstLine="480"/>
        <w:rPr>
          <w:i/>
          <w:iCs/>
        </w:rPr>
      </w:pPr>
      <w:r>
        <w:rPr>
          <w:i/>
          <w:iCs/>
        </w:rPr>
        <w:t>Input parameter:</w:t>
      </w:r>
    </w:p>
    <w:p w14:paraId="56DDF15F" w14:textId="77777777" w:rsidR="00DA6AD9" w:rsidRDefault="0008514D">
      <w:pPr>
        <w:pStyle w:val="cumt"/>
        <w:spacing w:line="360" w:lineRule="auto"/>
        <w:ind w:firstLine="480"/>
      </w:pPr>
      <w:r>
        <w:t>The required satellite system set by the user in the configuration file.</w:t>
      </w:r>
    </w:p>
    <w:p w14:paraId="1B819F15" w14:textId="77777777" w:rsidR="00DA6AD9" w:rsidRDefault="0008514D">
      <w:pPr>
        <w:pStyle w:val="cumt"/>
        <w:spacing w:line="360" w:lineRule="auto"/>
        <w:ind w:firstLine="480"/>
        <w:rPr>
          <w:i/>
          <w:iCs/>
        </w:rPr>
      </w:pPr>
      <w:r>
        <w:rPr>
          <w:i/>
          <w:iCs/>
        </w:rPr>
        <w:t>Introduction:</w:t>
      </w:r>
    </w:p>
    <w:p w14:paraId="56C0ACBD" w14:textId="77777777" w:rsidR="00DA6AD9" w:rsidRDefault="0008514D">
      <w:pPr>
        <w:pStyle w:val="cumt"/>
        <w:spacing w:line="360" w:lineRule="auto"/>
        <w:ind w:firstLine="480"/>
      </w:pPr>
      <w:r>
        <w:t>This subroutine is used to judge and eliminate the data of the satellite system that does not belong to the user setting in the current epoch data.</w:t>
      </w:r>
    </w:p>
    <w:p w14:paraId="38AFACC5" w14:textId="77777777" w:rsidR="00DA6AD9" w:rsidRDefault="00DA6AD9">
      <w:pPr>
        <w:pStyle w:val="cumt"/>
        <w:ind w:firstLine="480"/>
      </w:pPr>
    </w:p>
    <w:p w14:paraId="4683E0CD" w14:textId="77777777" w:rsidR="00DA6AD9" w:rsidRDefault="0008514D">
      <w:pPr>
        <w:pStyle w:val="cumt"/>
        <w:spacing w:line="360" w:lineRule="auto"/>
        <w:ind w:firstLine="482"/>
        <w:rPr>
          <w:b/>
          <w:bCs/>
        </w:rPr>
      </w:pPr>
      <w:r>
        <w:rPr>
          <w:b/>
          <w:bCs/>
        </w:rPr>
        <w:t>FilterCode.hpp/cpp</w:t>
      </w:r>
    </w:p>
    <w:p w14:paraId="4C53ED24" w14:textId="77777777" w:rsidR="00DA6AD9" w:rsidRDefault="0008514D">
      <w:pPr>
        <w:pStyle w:val="cumt"/>
        <w:spacing w:line="360" w:lineRule="auto"/>
        <w:ind w:firstLine="480"/>
        <w:rPr>
          <w:i/>
          <w:iCs/>
        </w:rPr>
      </w:pPr>
      <w:r>
        <w:rPr>
          <w:i/>
          <w:iCs/>
        </w:rPr>
        <w:t>Input parameter:</w:t>
      </w:r>
    </w:p>
    <w:p w14:paraId="4ABD61A8" w14:textId="77777777" w:rsidR="00DA6AD9" w:rsidRDefault="0008514D">
      <w:pPr>
        <w:pStyle w:val="cumt"/>
        <w:spacing w:line="360" w:lineRule="auto"/>
        <w:ind w:firstLine="480"/>
      </w:pPr>
      <w:r>
        <w:rPr>
          <w:rFonts w:hint="eastAsia"/>
        </w:rPr>
        <w:t>GNSS</w:t>
      </w:r>
      <w:r>
        <w:t xml:space="preserve"> </w:t>
      </w:r>
      <w:bookmarkStart w:id="41" w:name="OLE_LINK1"/>
      <w:r>
        <w:t>epoch</w:t>
      </w:r>
      <w:r>
        <w:rPr>
          <w:rFonts w:hint="eastAsia"/>
        </w:rPr>
        <w:t>-wise</w:t>
      </w:r>
      <w:r>
        <w:t xml:space="preserve"> </w:t>
      </w:r>
      <w:r>
        <w:rPr>
          <w:rFonts w:hint="eastAsia"/>
        </w:rPr>
        <w:t>observation</w:t>
      </w:r>
      <w:bookmarkEnd w:id="41"/>
    </w:p>
    <w:p w14:paraId="5E58533B" w14:textId="77777777" w:rsidR="00DA6AD9" w:rsidRDefault="0008514D">
      <w:pPr>
        <w:pStyle w:val="cumt"/>
        <w:spacing w:line="360" w:lineRule="auto"/>
        <w:ind w:firstLine="480"/>
        <w:rPr>
          <w:i/>
          <w:iCs/>
        </w:rPr>
      </w:pPr>
      <w:r>
        <w:rPr>
          <w:i/>
          <w:iCs/>
        </w:rPr>
        <w:t>Note:</w:t>
      </w:r>
    </w:p>
    <w:p w14:paraId="7D7DD92B" w14:textId="77777777" w:rsidR="00DA6AD9" w:rsidRDefault="0008514D">
      <w:pPr>
        <w:pStyle w:val="cumt"/>
        <w:spacing w:line="360" w:lineRule="auto"/>
        <w:ind w:firstLine="480"/>
      </w:pPr>
      <w:r>
        <w:t>This subroutine is mainly used to detect and eliminate gross errors.</w:t>
      </w:r>
    </w:p>
    <w:p w14:paraId="6001458C" w14:textId="77777777" w:rsidR="00DA6AD9" w:rsidRDefault="00DA6AD9">
      <w:pPr>
        <w:pStyle w:val="cumt"/>
        <w:ind w:firstLine="480"/>
      </w:pPr>
    </w:p>
    <w:p w14:paraId="2BD600AD" w14:textId="77777777" w:rsidR="00DA6AD9" w:rsidRDefault="0008514D">
      <w:pPr>
        <w:pStyle w:val="cumt"/>
        <w:spacing w:line="360" w:lineRule="auto"/>
        <w:ind w:firstLine="482"/>
        <w:rPr>
          <w:b/>
          <w:bCs/>
        </w:rPr>
      </w:pPr>
      <w:r>
        <w:rPr>
          <w:rFonts w:hint="eastAsia"/>
          <w:b/>
          <w:bCs/>
        </w:rPr>
        <w:lastRenderedPageBreak/>
        <w:t>S</w:t>
      </w:r>
      <w:r>
        <w:rPr>
          <w:b/>
          <w:bCs/>
        </w:rPr>
        <w:t>PP.hpp/cpp</w:t>
      </w:r>
    </w:p>
    <w:p w14:paraId="4BE4A724" w14:textId="77777777" w:rsidR="00DA6AD9" w:rsidRDefault="0008514D">
      <w:pPr>
        <w:pStyle w:val="cumt"/>
        <w:spacing w:line="360" w:lineRule="auto"/>
        <w:ind w:firstLine="480"/>
        <w:rPr>
          <w:i/>
          <w:iCs/>
        </w:rPr>
      </w:pPr>
      <w:r>
        <w:rPr>
          <w:i/>
          <w:iCs/>
        </w:rPr>
        <w:t>Input parameters:</w:t>
      </w:r>
    </w:p>
    <w:p w14:paraId="1DECF60F" w14:textId="77777777" w:rsidR="00DA6AD9" w:rsidRDefault="0008514D">
      <w:pPr>
        <w:pStyle w:val="cumt"/>
        <w:spacing w:line="360" w:lineRule="auto"/>
        <w:ind w:firstLine="480"/>
      </w:pPr>
      <w:r>
        <w:rPr>
          <w:rFonts w:hint="eastAsia"/>
        </w:rPr>
        <w:t>G</w:t>
      </w:r>
      <w:r>
        <w:t>NSS epoch</w:t>
      </w:r>
      <w:r>
        <w:rPr>
          <w:rFonts w:hint="eastAsia"/>
        </w:rPr>
        <w:t>-wise</w:t>
      </w:r>
      <w:r>
        <w:t xml:space="preserve"> </w:t>
      </w:r>
      <w:r>
        <w:rPr>
          <w:rFonts w:hint="eastAsia"/>
        </w:rPr>
        <w:t>observation</w:t>
      </w:r>
      <w:r>
        <w:t xml:space="preserve"> and broadcast ephemeris data.</w:t>
      </w:r>
    </w:p>
    <w:p w14:paraId="26A85918" w14:textId="77777777" w:rsidR="00DA6AD9" w:rsidRDefault="0008514D">
      <w:pPr>
        <w:pStyle w:val="cumt"/>
        <w:spacing w:line="360" w:lineRule="auto"/>
        <w:ind w:firstLine="480"/>
        <w:rPr>
          <w:i/>
          <w:iCs/>
        </w:rPr>
      </w:pPr>
      <w:r>
        <w:rPr>
          <w:rFonts w:hint="eastAsia"/>
          <w:i/>
          <w:iCs/>
        </w:rPr>
        <w:t>O</w:t>
      </w:r>
      <w:r>
        <w:rPr>
          <w:i/>
          <w:iCs/>
        </w:rPr>
        <w:t>utput parameters:</w:t>
      </w:r>
    </w:p>
    <w:p w14:paraId="236EB7AD" w14:textId="77777777" w:rsidR="00DA6AD9" w:rsidRDefault="0008514D">
      <w:pPr>
        <w:pStyle w:val="cumt"/>
        <w:spacing w:line="360" w:lineRule="auto"/>
        <w:ind w:firstLine="480"/>
      </w:pPr>
      <w:r>
        <w:t>Receiver antenna approximate coordinate values, x, y, z and receiver clock.</w:t>
      </w:r>
    </w:p>
    <w:p w14:paraId="69892609" w14:textId="77777777" w:rsidR="00DA6AD9" w:rsidRDefault="0008514D">
      <w:pPr>
        <w:pStyle w:val="cumt"/>
        <w:spacing w:line="360" w:lineRule="auto"/>
        <w:ind w:firstLine="480"/>
        <w:rPr>
          <w:i/>
          <w:iCs/>
        </w:rPr>
      </w:pPr>
      <w:r>
        <w:rPr>
          <w:i/>
          <w:iCs/>
        </w:rPr>
        <w:t>Introduction:</w:t>
      </w:r>
    </w:p>
    <w:p w14:paraId="4D851E55" w14:textId="77777777" w:rsidR="00DA6AD9" w:rsidRDefault="0008514D">
      <w:pPr>
        <w:pStyle w:val="cumt"/>
        <w:spacing w:line="360" w:lineRule="auto"/>
        <w:ind w:firstLine="480"/>
      </w:pPr>
      <w:r>
        <w:t xml:space="preserve">This subroutine computes the initial position of receiver antenna and receiver clock using </w:t>
      </w:r>
      <w:r>
        <w:rPr>
          <w:rFonts w:hint="eastAsia"/>
        </w:rPr>
        <w:t>p</w:t>
      </w:r>
      <w:r>
        <w:t>seudorange C1 based on the single point positioning.</w:t>
      </w:r>
    </w:p>
    <w:p w14:paraId="06E96E69" w14:textId="77777777" w:rsidR="00DA6AD9" w:rsidRDefault="00DA6AD9">
      <w:pPr>
        <w:pStyle w:val="cumt"/>
        <w:ind w:firstLine="480"/>
      </w:pPr>
    </w:p>
    <w:p w14:paraId="443D6938" w14:textId="77777777" w:rsidR="00DA6AD9" w:rsidRDefault="0008514D">
      <w:pPr>
        <w:pStyle w:val="cumt"/>
        <w:spacing w:line="360" w:lineRule="auto"/>
        <w:ind w:firstLine="482"/>
        <w:rPr>
          <w:b/>
          <w:bCs/>
        </w:rPr>
      </w:pPr>
      <w:r>
        <w:rPr>
          <w:b/>
          <w:bCs/>
        </w:rPr>
        <w:t>RequiredObs.hpp/cpp</w:t>
      </w:r>
    </w:p>
    <w:p w14:paraId="02FA503B" w14:textId="77777777" w:rsidR="00DA6AD9" w:rsidRDefault="0008514D">
      <w:pPr>
        <w:pStyle w:val="cumt"/>
        <w:spacing w:line="360" w:lineRule="auto"/>
        <w:ind w:firstLine="480"/>
        <w:rPr>
          <w:i/>
          <w:iCs/>
        </w:rPr>
      </w:pPr>
      <w:r>
        <w:rPr>
          <w:i/>
          <w:iCs/>
        </w:rPr>
        <w:t>Input parameters:</w:t>
      </w:r>
    </w:p>
    <w:p w14:paraId="57E49477" w14:textId="77777777" w:rsidR="00DA6AD9" w:rsidRDefault="0008514D">
      <w:pPr>
        <w:pStyle w:val="cumt"/>
        <w:spacing w:line="360" w:lineRule="auto"/>
        <w:ind w:firstLine="480"/>
      </w:pPr>
      <w:r>
        <w:rPr>
          <w:rFonts w:hint="eastAsia"/>
        </w:rPr>
        <w:t>G</w:t>
      </w:r>
      <w:r>
        <w:t>NSS epoch</w:t>
      </w:r>
      <w:r>
        <w:rPr>
          <w:rFonts w:hint="eastAsia"/>
        </w:rPr>
        <w:t>-wise</w:t>
      </w:r>
      <w:r>
        <w:t xml:space="preserve"> </w:t>
      </w:r>
      <w:r>
        <w:rPr>
          <w:rFonts w:hint="eastAsia"/>
        </w:rPr>
        <w:t>observation</w:t>
      </w:r>
      <w:r>
        <w:t xml:space="preserve"> and cfgOpts.</w:t>
      </w:r>
    </w:p>
    <w:p w14:paraId="77207970" w14:textId="77777777" w:rsidR="00DA6AD9" w:rsidRDefault="0008514D">
      <w:pPr>
        <w:pStyle w:val="cumt"/>
        <w:spacing w:line="360" w:lineRule="auto"/>
        <w:ind w:firstLine="480"/>
        <w:rPr>
          <w:i/>
          <w:iCs/>
        </w:rPr>
      </w:pPr>
      <w:r>
        <w:rPr>
          <w:i/>
          <w:iCs/>
        </w:rPr>
        <w:t>Introduction:</w:t>
      </w:r>
    </w:p>
    <w:p w14:paraId="33DFB739" w14:textId="77777777" w:rsidR="00DA6AD9" w:rsidRDefault="0008514D">
      <w:pPr>
        <w:pStyle w:val="cumt"/>
        <w:spacing w:line="360" w:lineRule="auto"/>
        <w:ind w:firstLine="480"/>
      </w:pPr>
      <w:r>
        <w:t xml:space="preserve">This subroutine is used to judge and eliminate the observation satellite data that does not meet the conditions of constructing the equation in the current epoch. For example, in the IF123 mode, it is necessary to satisfy that the observation satellite has three frequency data, </w:t>
      </w:r>
      <w:r>
        <w:rPr>
          <w:rFonts w:hint="eastAsia"/>
        </w:rPr>
        <w:t>in which the</w:t>
      </w:r>
      <w:r>
        <w:t xml:space="preserve"> program will eliminate the observation satellite data without three frequency data.</w:t>
      </w:r>
    </w:p>
    <w:p w14:paraId="2884D129" w14:textId="77777777" w:rsidR="00DA6AD9" w:rsidRDefault="00DA6AD9">
      <w:pPr>
        <w:pStyle w:val="cumt"/>
        <w:ind w:firstLine="480"/>
      </w:pPr>
    </w:p>
    <w:p w14:paraId="0A58E85E" w14:textId="77777777" w:rsidR="00DA6AD9" w:rsidRDefault="0008514D">
      <w:pPr>
        <w:pStyle w:val="cumt"/>
        <w:spacing w:line="360" w:lineRule="auto"/>
        <w:ind w:firstLine="482"/>
        <w:rPr>
          <w:b/>
          <w:bCs/>
        </w:rPr>
      </w:pPr>
      <w:r>
        <w:rPr>
          <w:b/>
          <w:bCs/>
        </w:rPr>
        <w:t>ComputeSatPos.hpp/cpp</w:t>
      </w:r>
    </w:p>
    <w:p w14:paraId="0FD702CB" w14:textId="77777777" w:rsidR="00DA6AD9" w:rsidRDefault="0008514D">
      <w:pPr>
        <w:pStyle w:val="cumt"/>
        <w:spacing w:line="360" w:lineRule="auto"/>
        <w:ind w:firstLine="480"/>
        <w:rPr>
          <w:i/>
          <w:iCs/>
        </w:rPr>
      </w:pPr>
      <w:r>
        <w:rPr>
          <w:rFonts w:hint="eastAsia"/>
          <w:i/>
          <w:iCs/>
        </w:rPr>
        <w:t>I</w:t>
      </w:r>
      <w:r>
        <w:rPr>
          <w:i/>
          <w:iCs/>
        </w:rPr>
        <w:t>nput parameters:</w:t>
      </w:r>
    </w:p>
    <w:p w14:paraId="4692D267" w14:textId="77777777" w:rsidR="00DA6AD9" w:rsidRDefault="0008514D">
      <w:pPr>
        <w:pStyle w:val="cumt"/>
        <w:spacing w:line="360" w:lineRule="auto"/>
        <w:ind w:firstLine="480"/>
      </w:pPr>
      <w:r>
        <w:t>SP3EphemerisStore class object and GNSS epoch data.</w:t>
      </w:r>
    </w:p>
    <w:p w14:paraId="099E9D27" w14:textId="77777777" w:rsidR="00DA6AD9" w:rsidRDefault="0008514D">
      <w:pPr>
        <w:pStyle w:val="cumt"/>
        <w:spacing w:line="360" w:lineRule="auto"/>
        <w:ind w:firstLine="480"/>
        <w:rPr>
          <w:i/>
          <w:iCs/>
        </w:rPr>
      </w:pPr>
      <w:r>
        <w:rPr>
          <w:rFonts w:hint="eastAsia"/>
          <w:i/>
          <w:iCs/>
        </w:rPr>
        <w:t>I</w:t>
      </w:r>
      <w:r>
        <w:rPr>
          <w:i/>
          <w:iCs/>
        </w:rPr>
        <w:t>ntroduction:</w:t>
      </w:r>
    </w:p>
    <w:p w14:paraId="24FF8B94" w14:textId="77777777" w:rsidR="00DA6AD9" w:rsidRDefault="0008514D">
      <w:pPr>
        <w:pStyle w:val="cumt"/>
        <w:spacing w:line="360" w:lineRule="auto"/>
        <w:ind w:firstLine="480"/>
      </w:pPr>
      <w:r>
        <w:t>This subroutine is used to calculate the position and velocity of the satellite by using the precise satellite ephemeris. At the same time, these result data are added to the GNSS epoch</w:t>
      </w:r>
      <w:r>
        <w:rPr>
          <w:rFonts w:hint="eastAsia"/>
        </w:rPr>
        <w:t>-wise observations</w:t>
      </w:r>
      <w:r>
        <w:t>.</w:t>
      </w:r>
    </w:p>
    <w:p w14:paraId="7A9A7F42" w14:textId="77777777" w:rsidR="00DA6AD9" w:rsidRDefault="00DA6AD9">
      <w:pPr>
        <w:pStyle w:val="cumt"/>
        <w:ind w:firstLine="480"/>
      </w:pPr>
    </w:p>
    <w:p w14:paraId="141106A8" w14:textId="77777777" w:rsidR="00DA6AD9" w:rsidRDefault="0008514D">
      <w:pPr>
        <w:pStyle w:val="cumt"/>
        <w:spacing w:line="360" w:lineRule="auto"/>
        <w:ind w:firstLine="482"/>
        <w:rPr>
          <w:b/>
          <w:bCs/>
        </w:rPr>
      </w:pPr>
      <w:r>
        <w:rPr>
          <w:b/>
          <w:bCs/>
        </w:rPr>
        <w:t>LinearCombinations.hpp/cpp</w:t>
      </w:r>
    </w:p>
    <w:p w14:paraId="6C392249" w14:textId="77777777" w:rsidR="00DA6AD9" w:rsidRDefault="0008514D">
      <w:pPr>
        <w:pStyle w:val="cumt"/>
        <w:spacing w:line="360" w:lineRule="auto"/>
        <w:ind w:firstLine="480"/>
        <w:rPr>
          <w:i/>
          <w:iCs/>
        </w:rPr>
      </w:pPr>
      <w:r>
        <w:rPr>
          <w:i/>
          <w:iCs/>
        </w:rPr>
        <w:t>Note:</w:t>
      </w:r>
    </w:p>
    <w:p w14:paraId="66E540C1" w14:textId="77777777" w:rsidR="00DA6AD9" w:rsidRDefault="0008514D">
      <w:pPr>
        <w:pStyle w:val="cumt"/>
        <w:spacing w:line="360" w:lineRule="auto"/>
        <w:ind w:firstLine="480"/>
      </w:pPr>
      <w:r>
        <w:t xml:space="preserve">This module is used to store the combination coefficient of the observation </w:t>
      </w:r>
      <w:r>
        <w:lastRenderedPageBreak/>
        <w:t>equation or other combination information.</w:t>
      </w:r>
    </w:p>
    <w:p w14:paraId="03F21E3C" w14:textId="77777777" w:rsidR="00DA6AD9" w:rsidRDefault="00DA6AD9">
      <w:pPr>
        <w:pStyle w:val="cumt"/>
        <w:ind w:firstLine="480"/>
      </w:pPr>
    </w:p>
    <w:p w14:paraId="7A7E8968" w14:textId="77777777" w:rsidR="00DA6AD9" w:rsidRDefault="0008514D">
      <w:pPr>
        <w:pStyle w:val="cumt"/>
        <w:spacing w:line="360" w:lineRule="auto"/>
        <w:ind w:firstLine="482"/>
        <w:rPr>
          <w:b/>
          <w:bCs/>
        </w:rPr>
      </w:pPr>
      <w:r>
        <w:rPr>
          <w:b/>
          <w:bCs/>
        </w:rPr>
        <w:t>ComputeCombination.hpp/cpp</w:t>
      </w:r>
    </w:p>
    <w:p w14:paraId="636A6206" w14:textId="77777777" w:rsidR="00DA6AD9" w:rsidRDefault="0008514D">
      <w:pPr>
        <w:pStyle w:val="cumt"/>
        <w:spacing w:line="360" w:lineRule="auto"/>
        <w:ind w:firstLine="480"/>
        <w:rPr>
          <w:i/>
          <w:iCs/>
        </w:rPr>
      </w:pPr>
      <w:r>
        <w:rPr>
          <w:i/>
          <w:iCs/>
        </w:rPr>
        <w:t>Introduction:</w:t>
      </w:r>
    </w:p>
    <w:p w14:paraId="033F7B24" w14:textId="77777777" w:rsidR="00DA6AD9" w:rsidRDefault="0008514D">
      <w:pPr>
        <w:pStyle w:val="cumt"/>
        <w:spacing w:line="360" w:lineRule="auto"/>
        <w:ind w:firstLine="480"/>
      </w:pPr>
      <w:r>
        <w:t xml:space="preserve">This subroutine is used to calculate </w:t>
      </w:r>
      <w:r>
        <w:rPr>
          <w:rFonts w:hint="eastAsia"/>
        </w:rPr>
        <w:t>the combined equation</w:t>
      </w:r>
      <w:r>
        <w:t xml:space="preserve"> related to the linear combination</w:t>
      </w:r>
      <w:r>
        <w:rPr>
          <w:rFonts w:hint="eastAsia"/>
        </w:rPr>
        <w:t>, such as</w:t>
      </w:r>
      <w:r>
        <w:t xml:space="preserve"> IF, MW, </w:t>
      </w:r>
      <w:r>
        <w:rPr>
          <w:rFonts w:hint="eastAsia"/>
        </w:rPr>
        <w:t xml:space="preserve">and </w:t>
      </w:r>
      <w:r>
        <w:t>GF combination observations, etc.</w:t>
      </w:r>
    </w:p>
    <w:p w14:paraId="3563CA54" w14:textId="77777777" w:rsidR="00DA6AD9" w:rsidRDefault="00DA6AD9">
      <w:pPr>
        <w:pStyle w:val="cumt"/>
        <w:ind w:firstLine="480"/>
      </w:pPr>
    </w:p>
    <w:p w14:paraId="5055BF79" w14:textId="77777777" w:rsidR="00DA6AD9" w:rsidRDefault="0008514D">
      <w:pPr>
        <w:pStyle w:val="cumt"/>
        <w:spacing w:line="360" w:lineRule="auto"/>
        <w:ind w:firstLine="482"/>
        <w:rPr>
          <w:b/>
          <w:bCs/>
        </w:rPr>
      </w:pPr>
      <w:r>
        <w:rPr>
          <w:b/>
          <w:bCs/>
        </w:rPr>
        <w:t>CombinationOptions.hpp/cpp</w:t>
      </w:r>
    </w:p>
    <w:p w14:paraId="049F7654" w14:textId="77777777" w:rsidR="00DA6AD9" w:rsidRDefault="0008514D">
      <w:pPr>
        <w:pStyle w:val="cumt"/>
        <w:spacing w:line="360" w:lineRule="auto"/>
        <w:ind w:firstLine="480"/>
        <w:rPr>
          <w:i/>
          <w:iCs/>
        </w:rPr>
      </w:pPr>
      <w:r>
        <w:rPr>
          <w:rFonts w:hint="eastAsia"/>
          <w:i/>
          <w:iCs/>
        </w:rPr>
        <w:t>I</w:t>
      </w:r>
      <w:r>
        <w:rPr>
          <w:i/>
          <w:iCs/>
        </w:rPr>
        <w:t>nput parameters:</w:t>
      </w:r>
    </w:p>
    <w:p w14:paraId="748B212C" w14:textId="77777777" w:rsidR="00DA6AD9" w:rsidRDefault="0008514D">
      <w:pPr>
        <w:pStyle w:val="cumt"/>
        <w:spacing w:line="360" w:lineRule="auto"/>
        <w:ind w:firstLine="480"/>
      </w:pPr>
      <w:r>
        <w:rPr>
          <w:rFonts w:hint="eastAsia"/>
        </w:rPr>
        <w:t>c</w:t>
      </w:r>
      <w:r>
        <w:t>fgOpts, requrieObs, ComputeCombination class objects</w:t>
      </w:r>
    </w:p>
    <w:p w14:paraId="188478B7" w14:textId="77777777" w:rsidR="00DA6AD9" w:rsidRDefault="0008514D">
      <w:pPr>
        <w:pStyle w:val="cumt"/>
        <w:spacing w:line="360" w:lineRule="auto"/>
        <w:ind w:firstLine="480"/>
        <w:rPr>
          <w:i/>
          <w:iCs/>
        </w:rPr>
      </w:pPr>
      <w:r>
        <w:rPr>
          <w:i/>
          <w:iCs/>
        </w:rPr>
        <w:t>Introduction:</w:t>
      </w:r>
    </w:p>
    <w:p w14:paraId="2D17D554" w14:textId="77777777" w:rsidR="00DA6AD9" w:rsidRDefault="0008514D">
      <w:pPr>
        <w:pStyle w:val="cumt"/>
        <w:spacing w:line="360" w:lineRule="auto"/>
        <w:ind w:firstLine="480"/>
      </w:pPr>
      <w:r>
        <w:t>This subroutine is used to add LC type and coefficient to the relevant processing subroutine</w:t>
      </w:r>
      <w:r>
        <w:rPr>
          <w:rFonts w:hint="eastAsia"/>
        </w:rPr>
        <w:t>, such as</w:t>
      </w:r>
      <w:r>
        <w:t xml:space="preserve"> </w:t>
      </w:r>
      <w:r>
        <w:rPr>
          <w:rFonts w:hint="eastAsia"/>
        </w:rPr>
        <w:t xml:space="preserve">the </w:t>
      </w:r>
      <w:r>
        <w:t>coefficient</w:t>
      </w:r>
      <w:r>
        <w:rPr>
          <w:rFonts w:hint="eastAsia"/>
        </w:rPr>
        <w:t xml:space="preserve"> of </w:t>
      </w:r>
      <w:r>
        <w:t xml:space="preserve">IF combination observation </w:t>
      </w:r>
      <w:r>
        <w:rPr>
          <w:rFonts w:hint="eastAsia"/>
        </w:rPr>
        <w:t>equation</w:t>
      </w:r>
      <w:r>
        <w:t>.</w:t>
      </w:r>
    </w:p>
    <w:p w14:paraId="065FD0FC" w14:textId="77777777" w:rsidR="00DA6AD9" w:rsidRDefault="00DA6AD9">
      <w:pPr>
        <w:pStyle w:val="cumt"/>
        <w:ind w:firstLine="480"/>
      </w:pPr>
    </w:p>
    <w:p w14:paraId="24E10261" w14:textId="77777777" w:rsidR="00DA6AD9" w:rsidRDefault="0008514D">
      <w:pPr>
        <w:pStyle w:val="cumt"/>
        <w:spacing w:line="360" w:lineRule="auto"/>
        <w:ind w:firstLine="482"/>
        <w:rPr>
          <w:b/>
          <w:bCs/>
        </w:rPr>
      </w:pPr>
      <w:r>
        <w:rPr>
          <w:b/>
          <w:bCs/>
        </w:rPr>
        <w:t>DetectCSMW.hpp/cpp, DetectCSGF.hpp/cpp, MarkArc.hpp/cpp</w:t>
      </w:r>
    </w:p>
    <w:p w14:paraId="67250ADE" w14:textId="77777777" w:rsidR="00DA6AD9" w:rsidRDefault="0008514D">
      <w:pPr>
        <w:pStyle w:val="cumt"/>
        <w:spacing w:line="360" w:lineRule="auto"/>
        <w:ind w:firstLine="480"/>
        <w:rPr>
          <w:i/>
          <w:iCs/>
        </w:rPr>
      </w:pPr>
      <w:r>
        <w:rPr>
          <w:i/>
          <w:iCs/>
        </w:rPr>
        <w:t>Input parameters:</w:t>
      </w:r>
    </w:p>
    <w:p w14:paraId="131ED95E" w14:textId="77777777" w:rsidR="00DA6AD9" w:rsidRDefault="0008514D">
      <w:pPr>
        <w:pStyle w:val="cumt"/>
        <w:spacing w:line="360" w:lineRule="auto"/>
        <w:ind w:firstLine="480"/>
      </w:pPr>
      <w:r>
        <w:rPr>
          <w:rFonts w:hint="eastAsia"/>
        </w:rPr>
        <w:t>GNSS</w:t>
      </w:r>
      <w:r>
        <w:t xml:space="preserve"> </w:t>
      </w:r>
      <w:r>
        <w:rPr>
          <w:rFonts w:hint="eastAsia"/>
        </w:rPr>
        <w:t>observations</w:t>
      </w:r>
      <w:r>
        <w:t xml:space="preserve"> and linear combination </w:t>
      </w:r>
      <w:r>
        <w:rPr>
          <w:rFonts w:hint="eastAsia"/>
        </w:rPr>
        <w:t>coefficients</w:t>
      </w:r>
      <w:r>
        <w:t>.</w:t>
      </w:r>
    </w:p>
    <w:p w14:paraId="2185A226" w14:textId="77777777" w:rsidR="00DA6AD9" w:rsidRDefault="0008514D">
      <w:pPr>
        <w:pStyle w:val="cumt"/>
        <w:spacing w:line="360" w:lineRule="auto"/>
        <w:ind w:firstLine="480"/>
        <w:rPr>
          <w:i/>
          <w:iCs/>
        </w:rPr>
      </w:pPr>
      <w:r>
        <w:rPr>
          <w:rFonts w:hint="eastAsia"/>
          <w:i/>
          <w:iCs/>
        </w:rPr>
        <w:t>I</w:t>
      </w:r>
      <w:r>
        <w:rPr>
          <w:i/>
          <w:iCs/>
        </w:rPr>
        <w:t>ntroduction:</w:t>
      </w:r>
    </w:p>
    <w:p w14:paraId="1EAA4BB9" w14:textId="77777777" w:rsidR="00DA6AD9" w:rsidRDefault="0008514D">
      <w:pPr>
        <w:pStyle w:val="cumt"/>
        <w:spacing w:line="360" w:lineRule="auto"/>
        <w:ind w:firstLine="480"/>
      </w:pPr>
      <w:r>
        <w:t>These subroutines are used to handle cycle slip detection. DetectCSMW and DetectCSGF are used to detect cycle slips with MW combined observations and GF combined observations, respectively. If the data has a cycle slip, MarkArc further marks and resets the ambiguity.</w:t>
      </w:r>
    </w:p>
    <w:p w14:paraId="0627A95D" w14:textId="77777777" w:rsidR="00DA6AD9" w:rsidRDefault="00DA6AD9">
      <w:pPr>
        <w:pStyle w:val="cumt"/>
        <w:ind w:firstLine="480"/>
      </w:pPr>
    </w:p>
    <w:p w14:paraId="3A990E41" w14:textId="77777777" w:rsidR="00DA6AD9" w:rsidRDefault="0008514D">
      <w:pPr>
        <w:pStyle w:val="cumt"/>
        <w:spacing w:line="360" w:lineRule="auto"/>
        <w:ind w:firstLine="482"/>
        <w:rPr>
          <w:b/>
          <w:bCs/>
        </w:rPr>
      </w:pPr>
      <w:r>
        <w:rPr>
          <w:b/>
          <w:bCs/>
        </w:rPr>
        <w:t>SolverPPPAll.hpp/cpp</w:t>
      </w:r>
    </w:p>
    <w:p w14:paraId="1CC4B9AB" w14:textId="77777777" w:rsidR="00DA6AD9" w:rsidRDefault="0008514D">
      <w:pPr>
        <w:pStyle w:val="cumt"/>
        <w:spacing w:line="360" w:lineRule="auto"/>
        <w:ind w:firstLine="480"/>
        <w:rPr>
          <w:i/>
          <w:iCs/>
        </w:rPr>
      </w:pPr>
      <w:r>
        <w:rPr>
          <w:rFonts w:hint="eastAsia"/>
          <w:i/>
          <w:iCs/>
        </w:rPr>
        <w:t>I</w:t>
      </w:r>
      <w:r>
        <w:rPr>
          <w:i/>
          <w:iCs/>
        </w:rPr>
        <w:t>nput parameters:</w:t>
      </w:r>
    </w:p>
    <w:p w14:paraId="421397BC" w14:textId="77777777" w:rsidR="00DA6AD9" w:rsidRDefault="0008514D">
      <w:pPr>
        <w:pStyle w:val="cumt"/>
        <w:spacing w:line="360" w:lineRule="auto"/>
        <w:ind w:firstLine="480"/>
      </w:pPr>
      <w:r>
        <w:rPr>
          <w:rFonts w:hint="eastAsia"/>
        </w:rPr>
        <w:t>GNSS observations</w:t>
      </w:r>
      <w:r>
        <w:t xml:space="preserve"> and cfgOpt.</w:t>
      </w:r>
    </w:p>
    <w:p w14:paraId="04B0CD22" w14:textId="77777777" w:rsidR="00DA6AD9" w:rsidRDefault="0008514D">
      <w:pPr>
        <w:pStyle w:val="cumt"/>
        <w:spacing w:line="360" w:lineRule="auto"/>
        <w:ind w:firstLine="480"/>
        <w:rPr>
          <w:i/>
          <w:iCs/>
        </w:rPr>
      </w:pPr>
      <w:r>
        <w:rPr>
          <w:i/>
          <w:iCs/>
        </w:rPr>
        <w:t>Introduction:</w:t>
      </w:r>
    </w:p>
    <w:p w14:paraId="0DBA4FEC" w14:textId="77777777" w:rsidR="00DA6AD9" w:rsidRDefault="0008514D">
      <w:pPr>
        <w:pStyle w:val="cumt"/>
        <w:spacing w:line="360" w:lineRule="auto"/>
        <w:ind w:firstLine="480"/>
      </w:pPr>
      <w:r>
        <w:t xml:space="preserve">This subroutine is used to deal with </w:t>
      </w:r>
      <w:r>
        <w:rPr>
          <w:rFonts w:hint="eastAsia"/>
        </w:rPr>
        <w:t>PPP estimation</w:t>
      </w:r>
      <w:r>
        <w:t>. In this program, the observation equation is first</w:t>
      </w:r>
      <w:r>
        <w:rPr>
          <w:rFonts w:hint="eastAsia"/>
        </w:rPr>
        <w:t xml:space="preserve">ly </w:t>
      </w:r>
      <w:r>
        <w:t>listed</w:t>
      </w:r>
      <w:r>
        <w:rPr>
          <w:rFonts w:hint="eastAsia"/>
        </w:rPr>
        <w:t xml:space="preserve">; then, </w:t>
      </w:r>
      <w:r>
        <w:t xml:space="preserve">the transfer matrix of sequential least squares filtering is prepared, </w:t>
      </w:r>
      <w:r>
        <w:rPr>
          <w:rFonts w:hint="eastAsia"/>
        </w:rPr>
        <w:t xml:space="preserve">and </w:t>
      </w:r>
      <w:r>
        <w:t xml:space="preserve">the noise matrix </w:t>
      </w:r>
      <w:r>
        <w:rPr>
          <w:rFonts w:hint="eastAsia"/>
        </w:rPr>
        <w:t xml:space="preserve">and </w:t>
      </w:r>
      <w:r>
        <w:t xml:space="preserve">weight matrix of filtering process </w:t>
      </w:r>
      <w:r>
        <w:rPr>
          <w:rFonts w:hint="eastAsia"/>
        </w:rPr>
        <w:t>are</w:t>
      </w:r>
      <w:r>
        <w:t xml:space="preserve"> </w:t>
      </w:r>
      <w:r>
        <w:lastRenderedPageBreak/>
        <w:t>prepared</w:t>
      </w:r>
      <w:r>
        <w:rPr>
          <w:rFonts w:hint="eastAsia"/>
        </w:rPr>
        <w:t>;</w:t>
      </w:r>
      <w:r>
        <w:t xml:space="preserve"> the gain matrix of filtering process is calculated. </w:t>
      </w:r>
      <w:r>
        <w:rPr>
          <w:rFonts w:hint="eastAsia"/>
        </w:rPr>
        <w:t>Accordingly</w:t>
      </w:r>
      <w:r>
        <w:t>, sequential least squares filtering is performed; finally, the estimated parameter results required by the user are formatted.</w:t>
      </w:r>
    </w:p>
    <w:p w14:paraId="3F98B78C" w14:textId="77777777" w:rsidR="00DA6AD9" w:rsidRDefault="00DA6AD9">
      <w:pPr>
        <w:pStyle w:val="cumt"/>
        <w:ind w:firstLine="480"/>
      </w:pPr>
    </w:p>
    <w:p w14:paraId="60C65325" w14:textId="77777777" w:rsidR="00DA6AD9" w:rsidRDefault="0008514D">
      <w:pPr>
        <w:pStyle w:val="cumt"/>
        <w:spacing w:line="360" w:lineRule="auto"/>
        <w:ind w:firstLine="482"/>
        <w:rPr>
          <w:b/>
          <w:bCs/>
        </w:rPr>
      </w:pPr>
      <w:r>
        <w:rPr>
          <w:rFonts w:hint="eastAsia"/>
          <w:b/>
          <w:bCs/>
        </w:rPr>
        <w:t>S</w:t>
      </w:r>
      <w:r>
        <w:rPr>
          <w:b/>
          <w:bCs/>
        </w:rPr>
        <w:t>ovlerPPPAR.hpp/cpp</w:t>
      </w:r>
    </w:p>
    <w:p w14:paraId="337091C0" w14:textId="77777777" w:rsidR="00DA6AD9" w:rsidRDefault="0008514D">
      <w:pPr>
        <w:pStyle w:val="cumt"/>
        <w:spacing w:line="360" w:lineRule="auto"/>
        <w:ind w:firstLine="480"/>
        <w:rPr>
          <w:i/>
          <w:iCs/>
        </w:rPr>
      </w:pPr>
      <w:r>
        <w:rPr>
          <w:i/>
          <w:iCs/>
        </w:rPr>
        <w:t>Input parameters:</w:t>
      </w:r>
    </w:p>
    <w:p w14:paraId="00944E64" w14:textId="77777777" w:rsidR="00DA6AD9" w:rsidRDefault="0008514D">
      <w:pPr>
        <w:pStyle w:val="cumt"/>
        <w:spacing w:line="360" w:lineRule="auto"/>
        <w:ind w:firstLine="480"/>
      </w:pPr>
      <w:r>
        <w:rPr>
          <w:rFonts w:hint="eastAsia"/>
        </w:rPr>
        <w:t>U</w:t>
      </w:r>
      <w:r>
        <w:t xml:space="preserve">PD data, </w:t>
      </w:r>
      <w:r>
        <w:rPr>
          <w:rFonts w:hint="eastAsia"/>
        </w:rPr>
        <w:t>PPP</w:t>
      </w:r>
      <w:r>
        <w:t xml:space="preserve"> solutions and current epoch equations.</w:t>
      </w:r>
    </w:p>
    <w:p w14:paraId="54900B6C" w14:textId="77777777" w:rsidR="00DA6AD9" w:rsidRDefault="0008514D">
      <w:pPr>
        <w:pStyle w:val="cumt"/>
        <w:spacing w:line="360" w:lineRule="auto"/>
        <w:ind w:firstLine="480"/>
        <w:rPr>
          <w:i/>
          <w:iCs/>
        </w:rPr>
      </w:pPr>
      <w:r>
        <w:rPr>
          <w:rFonts w:hint="eastAsia"/>
          <w:i/>
          <w:iCs/>
        </w:rPr>
        <w:t>Int</w:t>
      </w:r>
      <w:r>
        <w:rPr>
          <w:i/>
          <w:iCs/>
        </w:rPr>
        <w:t>roduction:</w:t>
      </w:r>
    </w:p>
    <w:p w14:paraId="351317CF" w14:textId="77777777" w:rsidR="00DA6AD9" w:rsidRDefault="0008514D">
      <w:pPr>
        <w:pStyle w:val="cumt"/>
        <w:spacing w:line="360" w:lineRule="auto"/>
        <w:ind w:firstLine="480"/>
      </w:pPr>
      <w:r>
        <w:t xml:space="preserve">This subroutine is used to handle PPP-AR. It is an inter-satellite single-difference IF combination PPP-AR, which is mainly fixed by partial ambiguity search. It supports LAMBDA </w:t>
      </w:r>
      <w:r>
        <w:rPr>
          <w:rFonts w:hint="eastAsia"/>
        </w:rPr>
        <w:t>and</w:t>
      </w:r>
      <w:r>
        <w:t xml:space="preserve"> ROUND to fix narrow-lane ambiguity. In this subroutine, quality control</w:t>
      </w:r>
      <w:r>
        <w:rPr>
          <w:rFonts w:hint="eastAsia"/>
        </w:rPr>
        <w:t xml:space="preserve"> (QC) and </w:t>
      </w:r>
      <w:r>
        <w:t>check</w:t>
      </w:r>
      <w:r>
        <w:rPr>
          <w:rFonts w:hint="eastAsia"/>
        </w:rPr>
        <w:t>ing</w:t>
      </w:r>
      <w:r>
        <w:t xml:space="preserve"> the PPP results</w:t>
      </w:r>
      <w:r>
        <w:rPr>
          <w:rFonts w:hint="eastAsia"/>
        </w:rPr>
        <w:t xml:space="preserve"> </w:t>
      </w:r>
      <w:r>
        <w:t xml:space="preserve">accuracy of current epoch </w:t>
      </w:r>
      <w:r>
        <w:rPr>
          <w:rFonts w:hint="eastAsia"/>
        </w:rPr>
        <w:t>are firstly conducted</w:t>
      </w:r>
      <w:r>
        <w:t xml:space="preserve">. </w:t>
      </w:r>
      <w:r>
        <w:rPr>
          <w:rFonts w:hint="eastAsia"/>
        </w:rPr>
        <w:t>Then,</w:t>
      </w:r>
      <w:r>
        <w:t xml:space="preserve"> the ROUND method is used to fix the inter-satellite single-difference wide-lane ambiguity. </w:t>
      </w:r>
      <w:r>
        <w:rPr>
          <w:rFonts w:hint="eastAsia"/>
        </w:rPr>
        <w:t>In addition</w:t>
      </w:r>
      <w:r>
        <w:t xml:space="preserve">, the inter-satellite single-difference narrow-lane ambiguity is constructed. </w:t>
      </w:r>
      <w:r>
        <w:rPr>
          <w:rFonts w:hint="eastAsia"/>
        </w:rPr>
        <w:t>Thus</w:t>
      </w:r>
      <w:r>
        <w:t xml:space="preserve">, LAMBDA or ROUND method is used to fix the narrow lane ambiguity through </w:t>
      </w:r>
      <w:r>
        <w:rPr>
          <w:rFonts w:hint="eastAsia"/>
        </w:rPr>
        <w:t>QC</w:t>
      </w:r>
      <w:r>
        <w:t>. Finally, the fixed solution is solved by integer least squares, and the positioning results are updated and output.</w:t>
      </w:r>
    </w:p>
    <w:p w14:paraId="388542E1" w14:textId="77777777" w:rsidR="00DA6AD9" w:rsidRDefault="00DA6AD9">
      <w:pPr>
        <w:pStyle w:val="cumt"/>
        <w:ind w:firstLine="480"/>
      </w:pPr>
    </w:p>
    <w:p w14:paraId="6B63940B" w14:textId="77777777" w:rsidR="00DA6AD9" w:rsidRDefault="00DA6AD9">
      <w:pPr>
        <w:pStyle w:val="cumt"/>
        <w:ind w:firstLine="480"/>
        <w:sectPr w:rsidR="00DA6AD9">
          <w:pgSz w:w="11906" w:h="16838"/>
          <w:pgMar w:top="1440" w:right="1800" w:bottom="1440" w:left="1800" w:header="851" w:footer="992" w:gutter="0"/>
          <w:cols w:space="425"/>
          <w:docGrid w:type="lines" w:linePitch="312"/>
        </w:sectPr>
      </w:pPr>
    </w:p>
    <w:p w14:paraId="66334FD2" w14:textId="77777777" w:rsidR="00DA6AD9" w:rsidRDefault="0008514D">
      <w:pPr>
        <w:pStyle w:val="cumtt1"/>
      </w:pPr>
      <w:bookmarkStart w:id="42" w:name="_Toc140524846"/>
      <w:r>
        <w:rPr>
          <w:rFonts w:hint="eastAsia"/>
        </w:rPr>
        <w:lastRenderedPageBreak/>
        <w:t>A</w:t>
      </w:r>
      <w:r>
        <w:t>ppendix</w:t>
      </w:r>
      <w:bookmarkEnd w:id="42"/>
    </w:p>
    <w:p w14:paraId="598A25CC" w14:textId="77777777" w:rsidR="00DA6AD9" w:rsidRDefault="0008514D">
      <w:pPr>
        <w:pStyle w:val="cumtt2"/>
      </w:pPr>
      <w:bookmarkStart w:id="43" w:name="_Toc140524847"/>
      <w:r>
        <w:rPr>
          <w:rFonts w:hint="eastAsia"/>
        </w:rPr>
        <w:t>P</w:t>
      </w:r>
      <w:r>
        <w:t>PP Models</w:t>
      </w:r>
      <w:bookmarkEnd w:id="43"/>
    </w:p>
    <w:p w14:paraId="23D8DC47" w14:textId="77777777" w:rsidR="00DA6AD9" w:rsidRDefault="0008514D">
      <w:pPr>
        <w:pStyle w:val="cumt"/>
        <w:spacing w:line="360" w:lineRule="auto"/>
        <w:ind w:firstLine="480"/>
      </w:pPr>
      <w:r>
        <w:t>In this section, the fundamental GNSS observation equations are firstly introduced. Then the single- to five-frequency uncombined (UC) and ionosphere-free (IF) PPP model are derived in details. For convenience, we record the frequency order of GPS, Galileo and BDS respectively as shown in Table 1. Moreover, FiPPP can offer a new frequency order option for BDS-3 by consideration of new signals.</w:t>
      </w:r>
    </w:p>
    <w:p w14:paraId="5187491D" w14:textId="77777777" w:rsidR="00DA6AD9" w:rsidRDefault="0008514D">
      <w:pPr>
        <w:pStyle w:val="af"/>
        <w:spacing w:line="360" w:lineRule="auto"/>
        <w:rPr>
          <w:sz w:val="24"/>
          <w:szCs w:val="24"/>
        </w:rPr>
      </w:pPr>
      <w:r>
        <w:rPr>
          <w:rFonts w:hint="eastAsia"/>
          <w:sz w:val="24"/>
          <w:szCs w:val="24"/>
        </w:rPr>
        <w:t>T</w:t>
      </w:r>
      <w:r>
        <w:rPr>
          <w:sz w:val="24"/>
          <w:szCs w:val="24"/>
        </w:rPr>
        <w:t>able 1 The frequency order of GPS, Galileo and BDS systems</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7"/>
        <w:gridCol w:w="2635"/>
        <w:gridCol w:w="1449"/>
      </w:tblGrid>
      <w:tr w:rsidR="00DA6AD9" w14:paraId="23F49BD0" w14:textId="77777777">
        <w:trPr>
          <w:trHeight w:val="339"/>
          <w:jc w:val="center"/>
        </w:trPr>
        <w:tc>
          <w:tcPr>
            <w:tcW w:w="1747" w:type="dxa"/>
            <w:tcBorders>
              <w:top w:val="single" w:sz="4" w:space="0" w:color="auto"/>
              <w:bottom w:val="single" w:sz="6" w:space="0" w:color="auto"/>
            </w:tcBorders>
          </w:tcPr>
          <w:p w14:paraId="4E0CB5A6" w14:textId="77777777" w:rsidR="00DA6AD9" w:rsidRDefault="0008514D">
            <w:pPr>
              <w:pStyle w:val="af"/>
              <w:rPr>
                <w:sz w:val="24"/>
                <w:szCs w:val="24"/>
              </w:rPr>
            </w:pPr>
            <w:r>
              <w:rPr>
                <w:sz w:val="24"/>
                <w:szCs w:val="24"/>
              </w:rPr>
              <w:t>Constellation</w:t>
            </w:r>
          </w:p>
        </w:tc>
        <w:tc>
          <w:tcPr>
            <w:tcW w:w="2635" w:type="dxa"/>
            <w:tcBorders>
              <w:top w:val="single" w:sz="4" w:space="0" w:color="auto"/>
              <w:bottom w:val="single" w:sz="6" w:space="0" w:color="auto"/>
            </w:tcBorders>
          </w:tcPr>
          <w:p w14:paraId="58A19285" w14:textId="77777777" w:rsidR="00DA6AD9" w:rsidRDefault="0008514D">
            <w:pPr>
              <w:pStyle w:val="af"/>
              <w:rPr>
                <w:sz w:val="24"/>
                <w:szCs w:val="24"/>
              </w:rPr>
            </w:pPr>
            <w:r>
              <w:rPr>
                <w:sz w:val="24"/>
                <w:szCs w:val="24"/>
              </w:rPr>
              <w:t>Frequency order</w:t>
            </w:r>
          </w:p>
        </w:tc>
        <w:tc>
          <w:tcPr>
            <w:tcW w:w="1449" w:type="dxa"/>
            <w:tcBorders>
              <w:top w:val="single" w:sz="4" w:space="0" w:color="auto"/>
              <w:bottom w:val="single" w:sz="6" w:space="0" w:color="auto"/>
            </w:tcBorders>
          </w:tcPr>
          <w:p w14:paraId="497EE3C3" w14:textId="77777777" w:rsidR="00DA6AD9" w:rsidRDefault="0008514D">
            <w:pPr>
              <w:pStyle w:val="af"/>
              <w:rPr>
                <w:sz w:val="24"/>
                <w:szCs w:val="24"/>
              </w:rPr>
            </w:pPr>
            <w:r>
              <w:rPr>
                <w:rFonts w:hint="eastAsia"/>
                <w:sz w:val="24"/>
                <w:szCs w:val="24"/>
              </w:rPr>
              <w:t>N</w:t>
            </w:r>
            <w:r>
              <w:rPr>
                <w:sz w:val="24"/>
                <w:szCs w:val="24"/>
              </w:rPr>
              <w:t>otes</w:t>
            </w:r>
          </w:p>
        </w:tc>
      </w:tr>
      <w:tr w:rsidR="00DA6AD9" w14:paraId="7F2C2EFE" w14:textId="77777777">
        <w:trPr>
          <w:trHeight w:val="339"/>
          <w:jc w:val="center"/>
        </w:trPr>
        <w:tc>
          <w:tcPr>
            <w:tcW w:w="1747" w:type="dxa"/>
            <w:tcBorders>
              <w:top w:val="single" w:sz="6" w:space="0" w:color="auto"/>
            </w:tcBorders>
          </w:tcPr>
          <w:p w14:paraId="7A0A4A95" w14:textId="77777777" w:rsidR="00DA6AD9" w:rsidRDefault="0008514D">
            <w:pPr>
              <w:pStyle w:val="af"/>
              <w:rPr>
                <w:sz w:val="24"/>
                <w:szCs w:val="24"/>
              </w:rPr>
            </w:pPr>
            <w:r>
              <w:rPr>
                <w:rFonts w:hint="eastAsia"/>
                <w:sz w:val="24"/>
                <w:szCs w:val="24"/>
              </w:rPr>
              <w:t>G</w:t>
            </w:r>
            <w:r>
              <w:rPr>
                <w:sz w:val="24"/>
                <w:szCs w:val="24"/>
              </w:rPr>
              <w:t>PS</w:t>
            </w:r>
          </w:p>
        </w:tc>
        <w:tc>
          <w:tcPr>
            <w:tcW w:w="2635" w:type="dxa"/>
            <w:tcBorders>
              <w:top w:val="single" w:sz="6" w:space="0" w:color="auto"/>
            </w:tcBorders>
          </w:tcPr>
          <w:p w14:paraId="77DC3607" w14:textId="77777777" w:rsidR="00DA6AD9" w:rsidRDefault="0008514D">
            <w:pPr>
              <w:pStyle w:val="af"/>
              <w:rPr>
                <w:sz w:val="24"/>
                <w:szCs w:val="24"/>
              </w:rPr>
            </w:pPr>
            <w:r>
              <w:rPr>
                <w:rFonts w:hint="eastAsia"/>
                <w:sz w:val="24"/>
                <w:szCs w:val="24"/>
              </w:rPr>
              <w:t>L</w:t>
            </w:r>
            <w:r>
              <w:rPr>
                <w:sz w:val="24"/>
                <w:szCs w:val="24"/>
              </w:rPr>
              <w:t>1/L2/L5</w:t>
            </w:r>
          </w:p>
        </w:tc>
        <w:tc>
          <w:tcPr>
            <w:tcW w:w="1449" w:type="dxa"/>
            <w:tcBorders>
              <w:top w:val="single" w:sz="6" w:space="0" w:color="auto"/>
            </w:tcBorders>
          </w:tcPr>
          <w:p w14:paraId="5611AD24" w14:textId="77777777" w:rsidR="00DA6AD9" w:rsidRDefault="0008514D">
            <w:pPr>
              <w:pStyle w:val="af"/>
              <w:rPr>
                <w:sz w:val="24"/>
                <w:szCs w:val="24"/>
              </w:rPr>
            </w:pPr>
            <w:r>
              <w:rPr>
                <w:sz w:val="24"/>
                <w:szCs w:val="24"/>
              </w:rPr>
              <w:t>Normal</w:t>
            </w:r>
          </w:p>
        </w:tc>
      </w:tr>
      <w:tr w:rsidR="00DA6AD9" w14:paraId="01E353FD" w14:textId="77777777">
        <w:trPr>
          <w:trHeight w:val="339"/>
          <w:jc w:val="center"/>
        </w:trPr>
        <w:tc>
          <w:tcPr>
            <w:tcW w:w="1747" w:type="dxa"/>
          </w:tcPr>
          <w:p w14:paraId="5D13BC36" w14:textId="77777777" w:rsidR="00DA6AD9" w:rsidRDefault="0008514D">
            <w:pPr>
              <w:pStyle w:val="af"/>
              <w:rPr>
                <w:sz w:val="24"/>
                <w:szCs w:val="24"/>
              </w:rPr>
            </w:pPr>
            <w:r>
              <w:rPr>
                <w:rFonts w:hint="eastAsia"/>
                <w:sz w:val="24"/>
                <w:szCs w:val="24"/>
              </w:rPr>
              <w:t>G</w:t>
            </w:r>
            <w:r>
              <w:rPr>
                <w:sz w:val="24"/>
                <w:szCs w:val="24"/>
              </w:rPr>
              <w:t>alileo</w:t>
            </w:r>
          </w:p>
        </w:tc>
        <w:tc>
          <w:tcPr>
            <w:tcW w:w="2635" w:type="dxa"/>
          </w:tcPr>
          <w:p w14:paraId="592839DC" w14:textId="77777777" w:rsidR="00DA6AD9" w:rsidRDefault="0008514D">
            <w:pPr>
              <w:pStyle w:val="af"/>
              <w:rPr>
                <w:sz w:val="24"/>
                <w:szCs w:val="24"/>
              </w:rPr>
            </w:pPr>
            <w:r>
              <w:rPr>
                <w:rFonts w:hint="eastAsia"/>
                <w:sz w:val="24"/>
                <w:szCs w:val="24"/>
              </w:rPr>
              <w:t>E</w:t>
            </w:r>
            <w:r>
              <w:rPr>
                <w:sz w:val="24"/>
                <w:szCs w:val="24"/>
              </w:rPr>
              <w:t>1/E5a/E5b/E5/E6</w:t>
            </w:r>
          </w:p>
        </w:tc>
        <w:tc>
          <w:tcPr>
            <w:tcW w:w="1449" w:type="dxa"/>
          </w:tcPr>
          <w:p w14:paraId="77408961" w14:textId="77777777" w:rsidR="00DA6AD9" w:rsidRDefault="0008514D">
            <w:pPr>
              <w:pStyle w:val="af"/>
              <w:rPr>
                <w:sz w:val="24"/>
                <w:szCs w:val="24"/>
              </w:rPr>
            </w:pPr>
            <w:r>
              <w:rPr>
                <w:sz w:val="24"/>
                <w:szCs w:val="24"/>
              </w:rPr>
              <w:t>Normal</w:t>
            </w:r>
          </w:p>
        </w:tc>
      </w:tr>
      <w:tr w:rsidR="00DA6AD9" w14:paraId="2F537DBF" w14:textId="77777777">
        <w:trPr>
          <w:trHeight w:val="349"/>
          <w:jc w:val="center"/>
        </w:trPr>
        <w:tc>
          <w:tcPr>
            <w:tcW w:w="1747" w:type="dxa"/>
          </w:tcPr>
          <w:p w14:paraId="0919CD3B" w14:textId="77777777" w:rsidR="00DA6AD9" w:rsidRDefault="0008514D">
            <w:pPr>
              <w:pStyle w:val="af"/>
              <w:rPr>
                <w:sz w:val="24"/>
                <w:szCs w:val="24"/>
              </w:rPr>
            </w:pPr>
            <w:r>
              <w:rPr>
                <w:rFonts w:hint="eastAsia"/>
                <w:sz w:val="24"/>
                <w:szCs w:val="24"/>
              </w:rPr>
              <w:t>B</w:t>
            </w:r>
            <w:r>
              <w:rPr>
                <w:sz w:val="24"/>
                <w:szCs w:val="24"/>
              </w:rPr>
              <w:t>DS-2</w:t>
            </w:r>
          </w:p>
        </w:tc>
        <w:tc>
          <w:tcPr>
            <w:tcW w:w="2635" w:type="dxa"/>
          </w:tcPr>
          <w:p w14:paraId="3DE30C61" w14:textId="77777777" w:rsidR="00DA6AD9" w:rsidRDefault="0008514D">
            <w:pPr>
              <w:pStyle w:val="af"/>
              <w:rPr>
                <w:sz w:val="24"/>
                <w:szCs w:val="24"/>
              </w:rPr>
            </w:pPr>
            <w:r>
              <w:rPr>
                <w:rFonts w:hint="eastAsia"/>
                <w:sz w:val="24"/>
                <w:szCs w:val="24"/>
              </w:rPr>
              <w:t>B</w:t>
            </w:r>
            <w:r>
              <w:rPr>
                <w:sz w:val="24"/>
                <w:szCs w:val="24"/>
              </w:rPr>
              <w:t>1I/B3I/B2I</w:t>
            </w:r>
          </w:p>
        </w:tc>
        <w:tc>
          <w:tcPr>
            <w:tcW w:w="1449" w:type="dxa"/>
          </w:tcPr>
          <w:p w14:paraId="4A5EBBB2" w14:textId="77777777" w:rsidR="00DA6AD9" w:rsidRDefault="0008514D">
            <w:pPr>
              <w:pStyle w:val="af"/>
              <w:rPr>
                <w:sz w:val="24"/>
                <w:szCs w:val="24"/>
              </w:rPr>
            </w:pPr>
            <w:r>
              <w:rPr>
                <w:sz w:val="24"/>
                <w:szCs w:val="24"/>
              </w:rPr>
              <w:t>Normal</w:t>
            </w:r>
          </w:p>
        </w:tc>
      </w:tr>
      <w:tr w:rsidR="00DA6AD9" w14:paraId="397AAE9B" w14:textId="77777777">
        <w:trPr>
          <w:trHeight w:val="339"/>
          <w:jc w:val="center"/>
        </w:trPr>
        <w:tc>
          <w:tcPr>
            <w:tcW w:w="1747" w:type="dxa"/>
          </w:tcPr>
          <w:p w14:paraId="310BD94F" w14:textId="77777777" w:rsidR="00DA6AD9" w:rsidRDefault="0008514D">
            <w:pPr>
              <w:pStyle w:val="af"/>
              <w:rPr>
                <w:sz w:val="24"/>
                <w:szCs w:val="24"/>
              </w:rPr>
            </w:pPr>
            <w:r>
              <w:rPr>
                <w:rFonts w:hint="eastAsia"/>
                <w:sz w:val="24"/>
                <w:szCs w:val="24"/>
              </w:rPr>
              <w:t>B</w:t>
            </w:r>
            <w:r>
              <w:rPr>
                <w:sz w:val="24"/>
                <w:szCs w:val="24"/>
              </w:rPr>
              <w:t>DS-3</w:t>
            </w:r>
          </w:p>
        </w:tc>
        <w:tc>
          <w:tcPr>
            <w:tcW w:w="2635" w:type="dxa"/>
          </w:tcPr>
          <w:p w14:paraId="2E9C8C22" w14:textId="77777777" w:rsidR="00DA6AD9" w:rsidRDefault="0008514D">
            <w:pPr>
              <w:pStyle w:val="af"/>
              <w:rPr>
                <w:sz w:val="24"/>
                <w:szCs w:val="24"/>
              </w:rPr>
            </w:pPr>
            <w:r>
              <w:rPr>
                <w:rFonts w:hint="eastAsia"/>
                <w:sz w:val="24"/>
                <w:szCs w:val="24"/>
              </w:rPr>
              <w:t>B</w:t>
            </w:r>
            <w:r>
              <w:rPr>
                <w:sz w:val="24"/>
                <w:szCs w:val="24"/>
              </w:rPr>
              <w:t>1I/B3I/B1c/B2a/B2</w:t>
            </w:r>
          </w:p>
        </w:tc>
        <w:tc>
          <w:tcPr>
            <w:tcW w:w="1449" w:type="dxa"/>
          </w:tcPr>
          <w:p w14:paraId="46B8C56D" w14:textId="77777777" w:rsidR="00DA6AD9" w:rsidRDefault="0008514D">
            <w:pPr>
              <w:pStyle w:val="af"/>
              <w:rPr>
                <w:sz w:val="24"/>
                <w:szCs w:val="24"/>
              </w:rPr>
            </w:pPr>
            <w:r>
              <w:rPr>
                <w:sz w:val="24"/>
                <w:szCs w:val="24"/>
              </w:rPr>
              <w:t>Normal</w:t>
            </w:r>
          </w:p>
        </w:tc>
      </w:tr>
      <w:tr w:rsidR="00DA6AD9" w14:paraId="0D704051" w14:textId="77777777">
        <w:trPr>
          <w:trHeight w:val="323"/>
          <w:jc w:val="center"/>
        </w:trPr>
        <w:tc>
          <w:tcPr>
            <w:tcW w:w="1747" w:type="dxa"/>
          </w:tcPr>
          <w:p w14:paraId="32893924" w14:textId="77777777" w:rsidR="00DA6AD9" w:rsidRDefault="0008514D">
            <w:pPr>
              <w:pStyle w:val="af"/>
              <w:rPr>
                <w:sz w:val="24"/>
                <w:szCs w:val="24"/>
              </w:rPr>
            </w:pPr>
            <w:r>
              <w:rPr>
                <w:rFonts w:hint="eastAsia"/>
                <w:sz w:val="24"/>
                <w:szCs w:val="24"/>
              </w:rPr>
              <w:t>B</w:t>
            </w:r>
            <w:r>
              <w:rPr>
                <w:sz w:val="24"/>
                <w:szCs w:val="24"/>
              </w:rPr>
              <w:t>DS-3</w:t>
            </w:r>
          </w:p>
        </w:tc>
        <w:tc>
          <w:tcPr>
            <w:tcW w:w="2635" w:type="dxa"/>
          </w:tcPr>
          <w:p w14:paraId="5561E2D5" w14:textId="77777777" w:rsidR="00DA6AD9" w:rsidRDefault="0008514D">
            <w:pPr>
              <w:pStyle w:val="af"/>
              <w:rPr>
                <w:sz w:val="24"/>
                <w:szCs w:val="24"/>
              </w:rPr>
            </w:pPr>
            <w:r>
              <w:rPr>
                <w:sz w:val="24"/>
                <w:szCs w:val="24"/>
              </w:rPr>
              <w:t>B1c/B2a/</w:t>
            </w:r>
            <w:r>
              <w:rPr>
                <w:rFonts w:hint="eastAsia"/>
                <w:sz w:val="24"/>
                <w:szCs w:val="24"/>
              </w:rPr>
              <w:t xml:space="preserve"> B</w:t>
            </w:r>
            <w:r>
              <w:rPr>
                <w:sz w:val="24"/>
                <w:szCs w:val="24"/>
              </w:rPr>
              <w:t>1I/B3I/B2</w:t>
            </w:r>
          </w:p>
        </w:tc>
        <w:tc>
          <w:tcPr>
            <w:tcW w:w="1449" w:type="dxa"/>
          </w:tcPr>
          <w:p w14:paraId="2747ED88" w14:textId="77777777" w:rsidR="00DA6AD9" w:rsidRDefault="0008514D">
            <w:pPr>
              <w:pStyle w:val="af"/>
              <w:rPr>
                <w:sz w:val="24"/>
                <w:szCs w:val="24"/>
              </w:rPr>
            </w:pPr>
            <w:r>
              <w:rPr>
                <w:rFonts w:hint="eastAsia"/>
                <w:sz w:val="24"/>
                <w:szCs w:val="24"/>
              </w:rPr>
              <w:t>N</w:t>
            </w:r>
            <w:r>
              <w:rPr>
                <w:sz w:val="24"/>
                <w:szCs w:val="24"/>
              </w:rPr>
              <w:t>ew option</w:t>
            </w:r>
          </w:p>
        </w:tc>
      </w:tr>
    </w:tbl>
    <w:p w14:paraId="266028F6" w14:textId="77777777" w:rsidR="00DA6AD9" w:rsidRDefault="0008514D">
      <w:pPr>
        <w:pStyle w:val="cumtt3"/>
        <w:spacing w:line="360" w:lineRule="auto"/>
      </w:pPr>
      <w:bookmarkStart w:id="44" w:name="_Toc140524848"/>
      <w:r>
        <w:t>General Observation model</w:t>
      </w:r>
      <w:bookmarkEnd w:id="44"/>
    </w:p>
    <w:p w14:paraId="52102E6C" w14:textId="77777777" w:rsidR="00DA6AD9" w:rsidRDefault="0008514D">
      <w:pPr>
        <w:pStyle w:val="cumt"/>
        <w:spacing w:line="360" w:lineRule="auto"/>
        <w:ind w:firstLine="480"/>
      </w:pPr>
      <w:r>
        <w:rPr>
          <w:rFonts w:hint="eastAsia"/>
        </w:rPr>
        <w:t>The raw observation equations of GNSS satellites can be written as</w:t>
      </w:r>
      <w:r>
        <w:rPr>
          <w:vertAlign w:val="superscript"/>
        </w:rPr>
        <w:fldChar w:fldCharType="begin"/>
      </w:r>
      <w:r>
        <w:rPr>
          <w:vertAlign w:val="superscript"/>
        </w:rPr>
        <w:instrText xml:space="preserve"> ADDIN ZOTERO_ITEM CSL_CITATION {"citationID":"r0EhXcDE","properties":{"formattedCitation":"[1]","plainCitation":"[1]","noteIndex":0},"citationItems":[{"id":35682,"uris":["http://zotero.org/users/9294681/items/3P27X4L3"],"itemData":{"id":35682,"type":"article-journal","abstract":"Due to the traditional fixed model used in precise point positioning (PPP) solutions, multi-frequency and multi-Global Satellite Navigation System (GNSS) observations have not been fully introduced into positioning services. In consideration of the BDS-3 multi-frequency signals and the new development of other GNSS systems, a new multi-frequency and multi-GNSS PPP solution strategy should be proposed to flexibly model and use all observations. In this study, a preliminary mixed multi-frequency PPP solution strategy is analyzed and tested based on a combination of BDS-3 and GNSS observations. First, the multi-frequency observations are combined and their coefficients are rapidly estimated by least squares; then, the inter-system bias parameter and the stochastic model are introduced into the function model; and finally, the mixed PPP solution and its software are developed and verified by three groups of experiments. According to the experimental results of 96 stations and ten-day multi-GNSS experiment observations, it is indicated that the root-mean-square error of positioning and the convergence time are significantly optimized with the aid of additional frequencies, where the accuracy improvements of multi-frequency and multi-GNSS scheme in the east (E), north (N) and up (U) directions can respectively reach up to 23.2%, 13.3% and 23.8% compared with the traditional BDS-3 dual-frequency ionosphere-free (IF) PPP model; and the corresponding convergence time is reduced from 18.54 min to 13.18 min. Meanwhile, from the results of multi-frequency BDS-3 PPP experiments based on 53 stations, it is suggested that a better performance of positioning and convergence can be obtained by the mixed PPP solution, where the position RMS of the E, N and U directions are reduced by 38.2%, 23.9% and 26.3%, and the convergence time is decreased from 23.86 min to 12.43 min for the combined BDS-3 of all observations, compared with the BDS-3-only solution. Furthermore, in the vehicle experiment of multi-frequency kinematics PPP, a convergence process can be found for different scenarios of BDS-3 combination with other observations. Moreover, the residual series are different for each solution, in which reductions of 71.1%, 33.3% and 77.1% in the E, N and U directions, respectively, can be obtained compared with the traditional BDS-3 dual-frequency IF model in kinematics experiments based on multi-GNSS and multi-frequency scenarios. Therefore, it is meaningful to recommend the mixed PPP solution in the GNSS community to fully use multi-frequency and multi-GNSS observations by the adaptive combination of different observations.","container-title":"Measurement Science and Technology","DOI":"10.1088/1361-6501/ac9a62","ISSN":"0957-0233","issue":"2","journalAbbreviation":"Meas. Sci. Technol.","language":"English","note":"publisher-place: Bristol\npublisher: IOP Publishing Ltd\nWOS:000882046800001","page":"025008","source":"Web of Science Nextgen","title":"A mixed multi-frequency precise point positioning strategy based on the combination of BDS-3 and GNSS multi-frequency observations","volume":"34","author":[{"family":"Hu","given":"Chao"},{"family":"Wang","given":"Qianxin"},{"family":"Wu","given":"Zhiyuan"},{"family":"Guo","given":"Zhongchen"}],"issued":{"date-parts":[["2023",2,1]]}}}],"schema":"https://github.com/citation-style-language/schema/raw/master/csl-citation.json"} </w:instrText>
      </w:r>
      <w:r>
        <w:rPr>
          <w:vertAlign w:val="superscript"/>
        </w:rPr>
        <w:fldChar w:fldCharType="separate"/>
      </w:r>
      <w:r>
        <w:rPr>
          <w:sz w:val="20"/>
          <w:vertAlign w:val="superscript"/>
        </w:rPr>
        <w:t>[1]</w:t>
      </w:r>
      <w:r>
        <w:rPr>
          <w:vertAlign w:val="superscript"/>
        </w:rPr>
        <w:fldChar w:fldCharType="end"/>
      </w:r>
    </w:p>
    <w:p w14:paraId="51D1C2E5" w14:textId="77777777" w:rsidR="00DA6AD9" w:rsidRDefault="0008514D">
      <w:pPr>
        <w:pStyle w:val="af2"/>
      </w:pPr>
      <w:r>
        <w:tab/>
      </w:r>
      <w:r>
        <w:rPr>
          <w:position w:val="-32"/>
        </w:rPr>
        <w:object w:dxaOrig="5021" w:dyaOrig="739" w14:anchorId="6C67F67C">
          <v:shape id="_x0000_i1026" type="#_x0000_t75" style="width:251pt;height:37pt" o:ole="">
            <v:imagedata r:id="rId60" o:title=""/>
          </v:shape>
          <o:OLEObject Type="Embed" ProgID="Equation.DSMT4" ShapeID="_x0000_i1026" DrawAspect="Content" ObjectID="_1776507896" r:id="rId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w:instrText>
        </w:r>
      </w:fldSimple>
      <w:r>
        <w:instrText>)</w:instrText>
      </w:r>
      <w:r>
        <w:fldChar w:fldCharType="end"/>
      </w:r>
    </w:p>
    <w:p w14:paraId="772EA6FA" w14:textId="77777777" w:rsidR="00DA6AD9" w:rsidRDefault="0008514D">
      <w:pPr>
        <w:pStyle w:val="cumt"/>
        <w:spacing w:line="360" w:lineRule="auto"/>
        <w:ind w:firstLineChars="0" w:firstLine="0"/>
      </w:pPr>
      <w:r>
        <w:rPr>
          <w:rFonts w:hint="eastAsia"/>
        </w:rPr>
        <w:t xml:space="preserve">where </w:t>
      </w:r>
      <w:r>
        <w:rPr>
          <w:rFonts w:hint="eastAsia"/>
          <w:i/>
          <w:iCs/>
        </w:rPr>
        <w:t>L</w:t>
      </w:r>
      <w:r>
        <w:rPr>
          <w:rFonts w:hint="eastAsia"/>
        </w:rPr>
        <w:t xml:space="preserve"> and </w:t>
      </w:r>
      <w:r>
        <w:rPr>
          <w:rFonts w:hint="eastAsia"/>
          <w:i/>
          <w:iCs/>
        </w:rPr>
        <w:t>P</w:t>
      </w:r>
      <w:r>
        <w:rPr>
          <w:rFonts w:hint="eastAsia"/>
        </w:rPr>
        <w:t xml:space="preserve"> are the carrier phase and code observations, respectively; </w:t>
      </w:r>
      <w:r>
        <w:rPr>
          <w:rFonts w:hint="eastAsia"/>
          <w:i/>
          <w:iCs/>
        </w:rPr>
        <w:t>s</w:t>
      </w:r>
      <w:r>
        <w:rPr>
          <w:rFonts w:hint="eastAsia"/>
        </w:rPr>
        <w:t xml:space="preserve">, </w:t>
      </w:r>
      <w:r>
        <w:rPr>
          <w:rFonts w:hint="eastAsia"/>
          <w:i/>
          <w:iCs/>
        </w:rPr>
        <w:t>r</w:t>
      </w:r>
      <w:r>
        <w:rPr>
          <w:rFonts w:hint="eastAsia"/>
        </w:rPr>
        <w:t xml:space="preserve"> and </w:t>
      </w:r>
      <w:r>
        <w:rPr>
          <w:rFonts w:hint="eastAsia"/>
          <w:i/>
          <w:iCs/>
        </w:rPr>
        <w:t>f</w:t>
      </w:r>
      <w:r>
        <w:rPr>
          <w:rFonts w:hint="eastAsia"/>
          <w:i/>
          <w:iCs/>
          <w:vertAlign w:val="subscript"/>
        </w:rPr>
        <w:t>i</w:t>
      </w:r>
      <w:r>
        <w:rPr>
          <w:rFonts w:hint="eastAsia"/>
        </w:rPr>
        <w:t xml:space="preserve"> denote the satellite, receiver and the </w:t>
      </w:r>
      <w:r>
        <w:rPr>
          <w:rFonts w:hint="eastAsia"/>
          <w:i/>
          <w:iCs/>
        </w:rPr>
        <w:t>i</w:t>
      </w:r>
      <w:r>
        <w:rPr>
          <w:rFonts w:hint="eastAsia"/>
        </w:rPr>
        <w:t xml:space="preserve">-th frequency; </w:t>
      </w:r>
      <w:r>
        <w:rPr>
          <w:i/>
          <w:iCs/>
        </w:rPr>
        <w:t>ρ</w:t>
      </w:r>
      <w:r>
        <w:rPr>
          <w:rFonts w:hint="eastAsia"/>
        </w:rPr>
        <w:t xml:space="preserve"> is the geometrical distance between satellite and receiver, which can be also rewritten as the multiplying of direction and positions vectors, namely </w:t>
      </w:r>
      <w:r>
        <w:rPr>
          <w:rFonts w:hint="eastAsia"/>
          <w:b/>
          <w:bCs/>
          <w:i/>
          <w:iCs/>
        </w:rPr>
        <w:t>u</w:t>
      </w:r>
      <w:r>
        <w:rPr>
          <w:rFonts w:hint="eastAsia"/>
          <w:i/>
          <w:iCs/>
          <w:vertAlign w:val="subscript"/>
        </w:rPr>
        <w:t>r</w:t>
      </w:r>
      <w:r>
        <w:rPr>
          <w:rFonts w:hint="eastAsia"/>
          <w:i/>
          <w:iCs/>
          <w:vertAlign w:val="superscript"/>
        </w:rPr>
        <w:t>s</w:t>
      </w:r>
      <w:r>
        <w:rPr>
          <w:i/>
          <w:iCs/>
        </w:rPr>
        <w:t>·</w:t>
      </w:r>
      <w:r>
        <w:rPr>
          <w:rFonts w:hint="eastAsia"/>
          <w:b/>
          <w:bCs/>
          <w:i/>
          <w:iCs/>
        </w:rPr>
        <w:t>x</w:t>
      </w:r>
      <w:r>
        <w:rPr>
          <w:rFonts w:hint="eastAsia"/>
        </w:rPr>
        <w:t>; moreover, d</w:t>
      </w:r>
      <w:r>
        <w:rPr>
          <w:rFonts w:hint="eastAsia"/>
          <w:i/>
          <w:iCs/>
        </w:rPr>
        <w:t>t</w:t>
      </w:r>
      <w:r>
        <w:rPr>
          <w:rFonts w:hint="eastAsia"/>
          <w:i/>
          <w:iCs/>
          <w:vertAlign w:val="subscript"/>
        </w:rPr>
        <w:t>r</w:t>
      </w:r>
      <w:r>
        <w:rPr>
          <w:rFonts w:hint="eastAsia"/>
        </w:rPr>
        <w:t xml:space="preserve"> and d</w:t>
      </w:r>
      <w:r>
        <w:rPr>
          <w:rFonts w:hint="eastAsia"/>
          <w:i/>
          <w:iCs/>
        </w:rPr>
        <w:t>t</w:t>
      </w:r>
      <w:r>
        <w:rPr>
          <w:rFonts w:hint="eastAsia"/>
          <w:i/>
          <w:iCs/>
          <w:vertAlign w:val="superscript"/>
        </w:rPr>
        <w:t>s</w:t>
      </w:r>
      <w:r>
        <w:rPr>
          <w:rFonts w:hint="eastAsia"/>
        </w:rPr>
        <w:t xml:space="preserve"> are the clock offset of receiver and satellite; </w:t>
      </w:r>
      <w:r>
        <w:rPr>
          <w:rFonts w:hint="eastAsia"/>
          <w:i/>
          <w:iCs/>
        </w:rPr>
        <w:t>T</w:t>
      </w:r>
      <w:r>
        <w:rPr>
          <w:rFonts w:hint="eastAsia"/>
          <w:i/>
          <w:iCs/>
          <w:vertAlign w:val="subscript"/>
        </w:rPr>
        <w:t>r</w:t>
      </w:r>
      <w:r>
        <w:rPr>
          <w:rFonts w:hint="eastAsia"/>
        </w:rPr>
        <w:t xml:space="preserve"> and </w:t>
      </w:r>
      <w:r>
        <w:rPr>
          <w:rFonts w:hint="eastAsia"/>
          <w:i/>
          <w:iCs/>
        </w:rPr>
        <w:t>I</w:t>
      </w:r>
      <w:r>
        <w:rPr>
          <w:rFonts w:hint="eastAsia"/>
          <w:i/>
          <w:iCs/>
          <w:vertAlign w:val="subscript"/>
        </w:rPr>
        <w:t>r</w:t>
      </w:r>
      <w:r>
        <w:rPr>
          <w:rFonts w:hint="eastAsia"/>
          <w:vertAlign w:val="subscript"/>
        </w:rPr>
        <w:t>,1</w:t>
      </w:r>
      <w:r>
        <w:rPr>
          <w:rFonts w:hint="eastAsia"/>
        </w:rPr>
        <w:t xml:space="preserve"> are the tropospheric delay for receiver and slant </w:t>
      </w:r>
      <w:r>
        <w:t>ionospheric</w:t>
      </w:r>
      <w:r>
        <w:rPr>
          <w:rFonts w:hint="eastAsia"/>
        </w:rPr>
        <w:t xml:space="preserve"> at the </w:t>
      </w:r>
      <w:r>
        <w:rPr>
          <w:rFonts w:hint="eastAsia"/>
          <w:i/>
          <w:iCs/>
        </w:rPr>
        <w:t>f</w:t>
      </w:r>
      <w:r>
        <w:rPr>
          <w:rFonts w:hint="eastAsia"/>
          <w:vertAlign w:val="subscript"/>
        </w:rPr>
        <w:t>1</w:t>
      </w:r>
      <w:r>
        <w:rPr>
          <w:rFonts w:hint="eastAsia"/>
        </w:rPr>
        <w:t xml:space="preserve"> frequency, where </w:t>
      </w:r>
      <w:r>
        <w:rPr>
          <w:i/>
          <w:iCs/>
        </w:rPr>
        <w:t>κ</w:t>
      </w:r>
      <w:r>
        <w:rPr>
          <w:rFonts w:hint="eastAsia"/>
          <w:i/>
          <w:iCs/>
        </w:rPr>
        <w:t xml:space="preserve"> </w:t>
      </w:r>
      <w:r>
        <w:rPr>
          <w:rFonts w:hint="eastAsia"/>
        </w:rPr>
        <w:t xml:space="preserve">is the ionospheric factor; </w:t>
      </w:r>
      <w:r>
        <w:rPr>
          <w:rFonts w:hint="eastAsia"/>
          <w:i/>
          <w:iCs/>
        </w:rPr>
        <w:t>N</w:t>
      </w:r>
      <w:r>
        <w:rPr>
          <w:rFonts w:hint="eastAsia"/>
        </w:rPr>
        <w:t xml:space="preserve"> represents the ambiguity parameters;</w:t>
      </w:r>
      <w:r>
        <w:t xml:space="preserve"> </w:t>
      </w:r>
      <w:r>
        <w:rPr>
          <w:i/>
          <w:iCs/>
        </w:rPr>
        <w:t>λ</w:t>
      </w:r>
      <w:r>
        <w:t xml:space="preserve"> </w:t>
      </w:r>
      <w:r>
        <w:rPr>
          <w:rFonts w:hint="eastAsia"/>
        </w:rPr>
        <w:t xml:space="preserve">is the wavelength; </w:t>
      </w:r>
      <w:r>
        <w:rPr>
          <w:rFonts w:hint="eastAsia"/>
          <w:i/>
          <w:iCs/>
        </w:rPr>
        <w:t>b</w:t>
      </w:r>
      <w:r>
        <w:rPr>
          <w:rFonts w:hint="eastAsia"/>
        </w:rPr>
        <w:t xml:space="preserve"> and </w:t>
      </w:r>
      <w:r>
        <w:rPr>
          <w:rFonts w:hint="eastAsia"/>
          <w:i/>
          <w:iCs/>
        </w:rPr>
        <w:t>d</w:t>
      </w:r>
      <w:r>
        <w:rPr>
          <w:rFonts w:hint="eastAsia"/>
        </w:rPr>
        <w:t xml:space="preserve"> mean the </w:t>
      </w:r>
      <w:bookmarkStart w:id="45" w:name="_Hlk89949784"/>
      <w:r>
        <w:rPr>
          <w:rFonts w:hint="eastAsia"/>
        </w:rPr>
        <w:t>uncalibrated delays</w:t>
      </w:r>
      <w:bookmarkEnd w:id="45"/>
      <w:r>
        <w:rPr>
          <w:rFonts w:hint="eastAsia"/>
        </w:rPr>
        <w:t xml:space="preserve"> for phase (UPD) and code (UCD) observations; </w:t>
      </w:r>
      <w:r>
        <w:rPr>
          <w:i/>
          <w:iCs/>
        </w:rPr>
        <w:t xml:space="preserve">ε </w:t>
      </w:r>
      <w:r>
        <w:rPr>
          <w:rFonts w:hint="eastAsia"/>
        </w:rPr>
        <w:t xml:space="preserve">and </w:t>
      </w:r>
      <w:r>
        <w:rPr>
          <w:i/>
          <w:iCs/>
        </w:rPr>
        <w:t>ζ</w:t>
      </w:r>
      <w:r>
        <w:rPr>
          <w:rFonts w:hint="eastAsia"/>
        </w:rPr>
        <w:t xml:space="preserve"> are the model noise of phase and code equations, respectively. It should be mentioned that the satellite clock offsets are estimated and issued by GNSS Analyst Center (AC), such as GBM products from German Research Centre for Geosciences (GFZ), the UCD of satellite is included in </w:t>
      </w:r>
      <w:r>
        <w:rPr>
          <w:rFonts w:hint="eastAsia"/>
        </w:rPr>
        <w:lastRenderedPageBreak/>
        <w:t xml:space="preserve">the clock products. </w:t>
      </w:r>
      <w:r>
        <w:t>For convenience, the coefficient</w:t>
      </w:r>
      <w:r>
        <w:rPr>
          <w:rFonts w:hint="eastAsia"/>
        </w:rPr>
        <w:t>s</w:t>
      </w:r>
      <w:r>
        <w:t xml:space="preserve"> </w:t>
      </w:r>
      <w:r>
        <w:rPr>
          <w:rFonts w:hint="eastAsia"/>
        </w:rPr>
        <w:t>of</w:t>
      </w:r>
      <w:r>
        <w:t xml:space="preserve"> the </w:t>
      </w:r>
      <w:r>
        <w:rPr>
          <w:rFonts w:hint="eastAsia"/>
        </w:rPr>
        <w:t>IF</w:t>
      </w:r>
      <w:r>
        <w:t xml:space="preserve"> combination are defined as</w:t>
      </w:r>
    </w:p>
    <w:p w14:paraId="53C8B237" w14:textId="77777777" w:rsidR="00DA6AD9" w:rsidRDefault="0008514D">
      <w:pPr>
        <w:pStyle w:val="af2"/>
      </w:pPr>
      <w:r>
        <w:tab/>
      </w:r>
      <w:r>
        <w:rPr>
          <w:position w:val="-28"/>
        </w:rPr>
        <w:object w:dxaOrig="2780" w:dyaOrig="647" w14:anchorId="6B67DDBE">
          <v:shape id="_x0000_i1027" type="#_x0000_t75" style="width:139pt;height:32.5pt" o:ole="">
            <v:imagedata r:id="rId62" o:title=""/>
          </v:shape>
          <o:OLEObject Type="Embed" ProgID="Equation.DSMT4" ShapeID="_x0000_i1027" DrawAspect="Content" ObjectID="_1776507897"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5569C950" w14:textId="77777777" w:rsidR="00DA6AD9" w:rsidRDefault="0008514D">
      <w:pPr>
        <w:pStyle w:val="cumt"/>
        <w:spacing w:line="360" w:lineRule="auto"/>
        <w:ind w:firstLine="480"/>
      </w:pPr>
      <w:r>
        <w:t xml:space="preserve">In general, the satellite clock products are generated by using the first and second frequency (e.g., GPS L1/L2, Galileo E1/E5a and BDS B1I/B3I) IF combination; thus, the satellite clocks absorb the IF satellite UCD; </w:t>
      </w:r>
      <w:r>
        <w:rPr>
          <w:rFonts w:hint="eastAsia"/>
        </w:rPr>
        <w:t>thus,</w:t>
      </w:r>
      <w:r>
        <w:t xml:space="preserve"> the IF satellite clock error is defined as</w:t>
      </w:r>
    </w:p>
    <w:p w14:paraId="565CDA07" w14:textId="77777777" w:rsidR="00DA6AD9" w:rsidRDefault="0008514D">
      <w:pPr>
        <w:pStyle w:val="af2"/>
      </w:pPr>
      <w:r>
        <w:tab/>
      </w:r>
      <w:r>
        <w:rPr>
          <w:position w:val="-32"/>
        </w:rPr>
        <w:object w:dxaOrig="2033" w:dyaOrig="739" w14:anchorId="0AB2B50B">
          <v:shape id="_x0000_i1028" type="#_x0000_t75" style="width:101.5pt;height:37pt" o:ole="">
            <v:imagedata r:id="rId64" o:title=""/>
          </v:shape>
          <o:OLEObject Type="Embed" ProgID="Equation.DSMT4" ShapeID="_x0000_i1028" DrawAspect="Content" ObjectID="_1776507898"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3</w:instrText>
        </w:r>
      </w:fldSimple>
      <w:r>
        <w:instrText>)</w:instrText>
      </w:r>
      <w:r>
        <w:fldChar w:fldCharType="end"/>
      </w:r>
    </w:p>
    <w:p w14:paraId="432521D3" w14:textId="77777777" w:rsidR="00DA6AD9" w:rsidRDefault="0008514D">
      <w:pPr>
        <w:pStyle w:val="cumt"/>
        <w:spacing w:line="360" w:lineRule="auto"/>
        <w:ind w:firstLine="480"/>
      </w:pPr>
      <w:r>
        <w:rPr>
          <w:rFonts w:hint="eastAsia"/>
        </w:rPr>
        <w:t>It is reported that</w:t>
      </w:r>
      <w:r>
        <w:t xml:space="preserve"> GPS and BDS-2 satellites have significant time-varying characteristics of UPD, </w:t>
      </w:r>
      <w:r>
        <w:rPr>
          <w:rFonts w:hint="eastAsia"/>
        </w:rPr>
        <w:t>of which</w:t>
      </w:r>
      <w:r>
        <w:t xml:space="preserve"> the BDS-2 can be ignored </w:t>
      </w:r>
      <w:r>
        <w:rPr>
          <w:rFonts w:hint="eastAsia"/>
        </w:rPr>
        <w:t>in regarding</w:t>
      </w:r>
      <w:r>
        <w:t xml:space="preserve"> BDS-2 and BDS-3 as BDS</w:t>
      </w:r>
      <w:r>
        <w:rPr>
          <w:vertAlign w:val="superscript"/>
        </w:rPr>
        <w:fldChar w:fldCharType="begin"/>
      </w:r>
      <w:r>
        <w:rPr>
          <w:vertAlign w:val="superscript"/>
        </w:rPr>
        <w:instrText xml:space="preserve"> ADDIN ZOTERO_ITEM CSL_CITATION {"citationID":"ie5EBUME","properties":{"formattedCitation":"[2]","plainCitation":"[2]","noteIndex":0},"citationItems":[{"id":3010,"uris":["http://zotero.org/users/9294681/items/59PH98WR"],"itemData":{"id":3010,"type":"article-journal","abstract":"The currently available triple-frequency signals give rise to new prospects for precise point positioning (PPP). However, they also bring new bias, such as time-varying parts of the phase bias in the hardware of receivers and satellites due to the fact that dual-frequency precise clock products cannot be directly applied to triple-frequency observation. These parameters generate phase-based inter-frequency clock bias (PIFCB), which impacts the PPP. However, the PIFCBs of satellites are not present in all GNSSs. In this paper, various IF1213 PPP models are constructed for these parts, namely, the triple-frequency PIFCB (TF-C) model with PIFCB estimation, the TF inter-frequency bias (IFB) (TF-F) model ignoring the PIFCB, and the TF-PIFCB-IFB (TF-CF) model with one system PIFCB estimation. Additionally, this study compares these IF1213 PPP models with the dual-frequency ionosphere-free (DF) model. We conducted single system static PPP, dual-system static and kinematic PPP experiments based on BDS/GPS observation data. The GPS static PPP experiment demonstrates the reliability of the TF-C model, as well as the non-negligibility of the GPS PIFCB. The BDS static PPP experiment demonstrates the reliability of the TF-F and TF-CF models, and that the influence of the BDS-2 PIFCB can be neglected in BDS. The BDS/GPS PPP experimental results show that the third frequency does not significantly improve the positioning accuracy but shortens the convergence time. The positioning accuracy of TF-C and TF-CF for static PPP is better than 1.0 cm, while that for kinematic PPP is better than 2.0 cm and 4.0 cm in the horizontal and vertical components, respectively. Compared with the DF model, the convergence time of the TF-C and TF-CF models for static PPP is improved by approximately 23.5%/18.1%, 13.6%/9.7%, and 19.8%/12.1%, while that for kinematic PPP is improved by approximately 46.2%/49.6%, 33.5%/32.4%, and 35.1%/36.1% in the E, N and U directions, respectively. For dual-system PPP based on BDS/GPS observations, the TF-C model is recommended.","container-title":"Remote Sensing","DOI":"10.3390/rs14184509","ISSN":"2072-4292","issue":"18","language":"en","license":"http://creativecommons.org/licenses/by/3.0/","note":"number: 18\npublisher: Multidisciplinary Digital Publishing Institute","page":"4509","source":"www.mdpi.com","title":"Modelling and Assessment of a New Triple-Frequency IF1213 PPP with BDS/GPS","volume":"14","author":[{"family":"Wang","given":"Zhongyuan"},{"family":"Wang","given":"Ruiguang"},{"family":"Wang","given":"Yangyang"},{"family":"Hu","given":"Chao"},{"family":"Liu","given":"Bingyu"}],"issued":{"date-parts":[["2022",1]]}}}],"schema":"https://github.com/citation-style-language/schema/raw/master/csl-citation.json"} </w:instrText>
      </w:r>
      <w:r>
        <w:rPr>
          <w:vertAlign w:val="superscript"/>
        </w:rPr>
        <w:fldChar w:fldCharType="separate"/>
      </w:r>
      <w:r>
        <w:rPr>
          <w:vertAlign w:val="superscript"/>
        </w:rPr>
        <w:t>[2]</w:t>
      </w:r>
      <w:r>
        <w:rPr>
          <w:vertAlign w:val="superscript"/>
        </w:rPr>
        <w:fldChar w:fldCharType="end"/>
      </w:r>
      <w:r>
        <w:t>. The GPS satellite clock products is defined as</w:t>
      </w:r>
    </w:p>
    <w:p w14:paraId="028F68FB" w14:textId="77777777" w:rsidR="00DA6AD9" w:rsidRDefault="0008514D">
      <w:pPr>
        <w:pStyle w:val="af2"/>
      </w:pPr>
      <w:r>
        <w:tab/>
      </w:r>
      <w:r>
        <w:rPr>
          <w:position w:val="-32"/>
        </w:rPr>
        <w:object w:dxaOrig="1941" w:dyaOrig="739" w14:anchorId="04D81395">
          <v:shape id="_x0000_i1029" type="#_x0000_t75" style="width:97pt;height:37pt" o:ole="">
            <v:imagedata r:id="rId66" o:title=""/>
          </v:shape>
          <o:OLEObject Type="Embed" ProgID="Equation.DSMT4" ShapeID="_x0000_i1029" DrawAspect="Content" ObjectID="_1776507899" r:id="rId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4</w:instrText>
        </w:r>
      </w:fldSimple>
      <w:r>
        <w:instrText>)</w:instrText>
      </w:r>
      <w:r>
        <w:fldChar w:fldCharType="end"/>
      </w:r>
    </w:p>
    <w:p w14:paraId="52BB2A0B" w14:textId="77777777" w:rsidR="00DA6AD9" w:rsidRDefault="0008514D">
      <w:pPr>
        <w:pStyle w:val="cumt"/>
        <w:spacing w:line="360" w:lineRule="auto"/>
        <w:ind w:firstLine="480"/>
      </w:pPr>
      <w:r>
        <w:rPr>
          <w:rFonts w:hint="eastAsia"/>
        </w:rPr>
        <w:t>In addition,</w:t>
      </w:r>
      <w:r>
        <w:t xml:space="preserve"> the UPD parameters of GPS satellites are divided into constant and time-varying parts, which are defined as</w:t>
      </w:r>
    </w:p>
    <w:p w14:paraId="7148BF10" w14:textId="77777777" w:rsidR="00DA6AD9" w:rsidRDefault="0008514D">
      <w:pPr>
        <w:pStyle w:val="af2"/>
      </w:pPr>
      <w:r>
        <w:tab/>
      </w:r>
      <w:r>
        <w:rPr>
          <w:position w:val="-38"/>
        </w:rPr>
        <w:object w:dxaOrig="1609" w:dyaOrig="862" w14:anchorId="7073F186">
          <v:shape id="_x0000_i1030" type="#_x0000_t75" style="width:80.5pt;height:43.5pt" o:ole="">
            <v:imagedata r:id="rId68" o:title=""/>
          </v:shape>
          <o:OLEObject Type="Embed" ProgID="Equation.DSMT4" ShapeID="_x0000_i1030" DrawAspect="Content" ObjectID="_1776507900" r:id="rId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5</w:instrText>
        </w:r>
      </w:fldSimple>
      <w:r>
        <w:instrText>)</w:instrText>
      </w:r>
      <w:r>
        <w:fldChar w:fldCharType="end"/>
      </w:r>
    </w:p>
    <w:p w14:paraId="0ED6BC35" w14:textId="77777777" w:rsidR="00DA6AD9" w:rsidRDefault="0008514D">
      <w:pPr>
        <w:pStyle w:val="cumt"/>
        <w:spacing w:line="360" w:lineRule="auto"/>
        <w:ind w:firstLineChars="0" w:firstLine="0"/>
      </w:pPr>
      <w:r>
        <w:t>where</w:t>
      </w:r>
      <w:r>
        <w:rPr>
          <w:position w:val="-6"/>
        </w:rPr>
        <w:object w:dxaOrig="169" w:dyaOrig="300" w14:anchorId="2B059CF0">
          <v:shape id="_x0000_i1031" type="#_x0000_t75" style="width:8.5pt;height:15pt" o:ole="">
            <v:imagedata r:id="rId70" o:title=""/>
          </v:shape>
          <o:OLEObject Type="Embed" ProgID="Equation.DSMT4" ShapeID="_x0000_i1031" DrawAspect="Content" ObjectID="_1776507901" r:id="rId71"/>
        </w:object>
      </w:r>
      <w:r>
        <w:t>and</w:t>
      </w:r>
      <w:r>
        <w:rPr>
          <w:position w:val="-6"/>
        </w:rPr>
        <w:object w:dxaOrig="300" w:dyaOrig="262" w14:anchorId="11627563">
          <v:shape id="_x0000_i1032" type="#_x0000_t75" style="width:15pt;height:13pt" o:ole="">
            <v:imagedata r:id="rId72" o:title=""/>
          </v:shape>
          <o:OLEObject Type="Embed" ProgID="Equation.DSMT4" ShapeID="_x0000_i1032" DrawAspect="Content" ObjectID="_1776507902" r:id="rId73"/>
        </w:object>
      </w:r>
      <w:r>
        <w:t>are the constant part and the time-varying parts of UPD, respectively.</w:t>
      </w:r>
    </w:p>
    <w:p w14:paraId="5EFEE63D" w14:textId="77777777" w:rsidR="00DA6AD9" w:rsidRDefault="0008514D">
      <w:pPr>
        <w:pStyle w:val="cumt"/>
        <w:spacing w:line="360" w:lineRule="auto"/>
        <w:ind w:firstLine="480"/>
      </w:pPr>
      <w:r>
        <w:rPr>
          <w:rFonts w:hint="eastAsia"/>
        </w:rPr>
        <w:t>B</w:t>
      </w:r>
      <w:r>
        <w:t xml:space="preserve">ecause of the time-varying part of </w:t>
      </w:r>
      <w:r>
        <w:rPr>
          <w:rFonts w:hint="eastAsia"/>
        </w:rPr>
        <w:t xml:space="preserve">GPS </w:t>
      </w:r>
      <w:r>
        <w:t xml:space="preserve">UPD, </w:t>
      </w:r>
      <w:r>
        <w:rPr>
          <w:rFonts w:hint="eastAsia"/>
        </w:rPr>
        <w:t xml:space="preserve">the bias will be occurred by using </w:t>
      </w:r>
      <w:r>
        <w:t>signals of different frequencies for the dual-frequency IF combination precise clock estimation</w:t>
      </w:r>
      <w:r>
        <w:rPr>
          <w:rFonts w:hint="eastAsia"/>
        </w:rPr>
        <w:t xml:space="preserve">, which is called </w:t>
      </w:r>
      <w:r>
        <w:t>the inter-frequency clock bias (IFCB)</w:t>
      </w:r>
      <w:r>
        <w:rPr>
          <w:vertAlign w:val="superscript"/>
        </w:rPr>
        <w:fldChar w:fldCharType="begin"/>
      </w:r>
      <w:r>
        <w:rPr>
          <w:vertAlign w:val="superscript"/>
        </w:rPr>
        <w:instrText xml:space="preserve"> ADDIN ZOTERO_ITEM CSL_CITATION {"citationID":"yl2Y5HLy","properties":{"formattedCitation":"[3]","plainCitation":"[3]","noteIndex":0},"citationItems":[{"id":359,"uris":["http://zotero.org/users/9294681/items/EDW2FB9N"],"itemData":{"id":359,"type":"article-journal","abstract":"The time-varying biases within carrier phase observations will be integrated with satellite clock offset parameters in the precise clock estimation. The inconsistency among signal-dependent phase biases within a satellite results in the inadequacy of the current L1/L2 ionospheric-free (IF) satellite clock products for the GPS precise point positioning (PPP) involving L5 signal. The inter-frequency clock bias (IFCB) estimation approaches for triple-frequency PPP based on either uncombined (UC) observations or IF combined observations within a single arbitrary combination are proposed in this study. The key feature of the IFCB estimation approaches is that we only need to obtain a set of phase-speciﬁc IFCB (PIFCB) estimates between the L1/L5 and L1/L2 IF satellite clocks, and then, we can directly convert the obtained L1/L5 IF PIFCBs into L5 UC PIFCBs and L1/L2/L5 IF PIFCBs by multiplying individual constants. The mathematical conversion formula is rigorously derived. The UC and IF triple-frequency PPP models are developed. Datasets from 171 stations with a globally even distribution on seven consecutive days were adopted for analysis. After 24-h observation, the UC and IF triple-frequency PPP without PIFCB corrections can achieve an accuracy of 8, 6 and 13 mm, and 8, 5 and 13 mm in east, north and up coordinate components, respectively, while the corresponding positioning accuracy of the cases with PIFCB consideration can be improved by 38, 33 and 31%, and 50, 40 and 23% to 5, 4 and 9 mm, and 4, 3 and 10 mm in the three components, respectively. The corresponding improvement in convergence time is 17, 1 and 22% in the three components in UC model, respectively. Moreover, the phase observation residuals on L5 frequency in UC triple-frequency PPP and of L1/L2/L5 IF combination in IF triple-frequency PPP are reduced by about 4 mm after applying PIFCB corrections. The performance improvement in UC triple-frequency PPP over UC dual-frequency PPP is 7, 4 and 2% in terms of convergence time in the three components, respectively. The daily solutions of UC triple-frequency PPP have a comparable positioning accuracy to the UC dual-frequency PPP.","container-title":"Journal of Geodesy","DOI":"10.1007/s00190-018-1176-5","ISSN":"0949-7714, 1432-1394","issue":"4","journalAbbreviation":"J Geod","language":"en","page":"473-487","source":"DOI.org (Crossref)","title":"GPS inter-frequency clock bias estimation for both uncombined and ionospheric-free combined triple-frequency precise point positioning","volume":"93","author":[{"family":"Pan","given":"Lin"},{"family":"Zhang","given":"Xiaohong"},{"family":"Guo","given":"Fei"},{"family":"Liu","given":"Jingnan"}],"issued":{"date-parts":[["2019",4]]}}}],"schema":"https://github.com/citation-style-language/schema/raw/master/csl-citation.json"} </w:instrText>
      </w:r>
      <w:r>
        <w:rPr>
          <w:vertAlign w:val="superscript"/>
        </w:rPr>
        <w:fldChar w:fldCharType="separate"/>
      </w:r>
      <w:r>
        <w:rPr>
          <w:vertAlign w:val="superscript"/>
        </w:rPr>
        <w:t>[3]</w:t>
      </w:r>
      <w:r>
        <w:rPr>
          <w:vertAlign w:val="superscript"/>
        </w:rPr>
        <w:fldChar w:fldCharType="end"/>
      </w:r>
      <w:r>
        <w:rPr>
          <w:rFonts w:hint="eastAsia"/>
        </w:rPr>
        <w:t xml:space="preserve">. </w:t>
      </w:r>
      <w:r>
        <w:t>The bias consists of the receiver and satellite code hardware bias and phase hardware bias time-varying components,</w:t>
      </w:r>
      <w:r>
        <w:rPr>
          <w:rFonts w:hint="eastAsia"/>
        </w:rPr>
        <w:t xml:space="preserve"> </w:t>
      </w:r>
      <w:r>
        <w:t xml:space="preserve">which </w:t>
      </w:r>
      <w:r>
        <w:rPr>
          <w:rFonts w:hint="eastAsia"/>
        </w:rPr>
        <w:t>causes</w:t>
      </w:r>
      <w:r>
        <w:t xml:space="preserve"> the code-based IFCB (CIFCB) and PIFCB, respectively.</w:t>
      </w:r>
      <w:r>
        <w:rPr>
          <w:rFonts w:hint="eastAsia"/>
        </w:rPr>
        <w:t xml:space="preserve"> In FiPPP software, we can use i</w:t>
      </w:r>
      <w:r>
        <w:t>GMAS GPS PIFCB products</w:t>
      </w:r>
      <w:r>
        <w:rPr>
          <w:rFonts w:hint="eastAsia"/>
        </w:rPr>
        <w:t xml:space="preserve"> and set the unknown parameters to correct the GPS IFCB.</w:t>
      </w:r>
    </w:p>
    <w:p w14:paraId="73D399B5" w14:textId="77777777" w:rsidR="00DA6AD9" w:rsidRDefault="0008514D">
      <w:pPr>
        <w:pStyle w:val="cumt"/>
        <w:spacing w:line="360" w:lineRule="auto"/>
        <w:ind w:firstLine="480"/>
      </w:pPr>
      <w:r>
        <w:rPr>
          <w:rFonts w:hint="eastAsia"/>
        </w:rPr>
        <w:t>For</w:t>
      </w:r>
      <w:r>
        <w:t xml:space="preserve"> convenience, we define the variables</w:t>
      </w:r>
      <w:r>
        <w:rPr>
          <w:rFonts w:hint="eastAsia"/>
        </w:rPr>
        <w:t xml:space="preserve"> as</w:t>
      </w:r>
    </w:p>
    <w:p w14:paraId="17BCB602" w14:textId="77777777" w:rsidR="00DA6AD9" w:rsidRDefault="0008514D">
      <w:pPr>
        <w:pStyle w:val="af2"/>
      </w:pPr>
      <w:r>
        <w:lastRenderedPageBreak/>
        <w:tab/>
      </w:r>
      <w:r>
        <w:rPr>
          <w:position w:val="-66"/>
        </w:rPr>
        <w:object w:dxaOrig="2241" w:dyaOrig="1409" w14:anchorId="093E1469">
          <v:shape id="_x0000_i1033" type="#_x0000_t75" style="width:112pt;height:70.5pt" o:ole="">
            <v:imagedata r:id="rId74" o:title=""/>
          </v:shape>
          <o:OLEObject Type="Embed" ProgID="Equation.DSMT4" ShapeID="_x0000_i1033" DrawAspect="Content" ObjectID="_1776507903"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6</w:instrText>
        </w:r>
      </w:fldSimple>
      <w:r>
        <w:instrText>)</w:instrText>
      </w:r>
      <w:r>
        <w:fldChar w:fldCharType="end"/>
      </w:r>
    </w:p>
    <w:p w14:paraId="3D9F2AF1" w14:textId="77777777" w:rsidR="00DA6AD9" w:rsidRDefault="0008514D">
      <w:pPr>
        <w:pStyle w:val="cumt"/>
        <w:spacing w:line="360" w:lineRule="auto"/>
        <w:ind w:firstLine="480"/>
      </w:pPr>
      <w:r>
        <w:t xml:space="preserve">After </w:t>
      </w:r>
      <w:r>
        <w:rPr>
          <w:rFonts w:hint="eastAsia"/>
        </w:rPr>
        <w:t xml:space="preserve">the </w:t>
      </w:r>
      <w:r>
        <w:t xml:space="preserve">correction </w:t>
      </w:r>
      <w:r>
        <w:rPr>
          <w:rFonts w:hint="eastAsia"/>
        </w:rPr>
        <w:t>by</w:t>
      </w:r>
      <w:r>
        <w:t xml:space="preserve"> precision products and related models, the parameters are </w:t>
      </w:r>
      <w:r>
        <w:rPr>
          <w:rFonts w:hint="eastAsia"/>
        </w:rPr>
        <w:t xml:space="preserve">rewritten; thus, </w:t>
      </w:r>
      <w:r>
        <w:t xml:space="preserve">the observation equation of the </w:t>
      </w:r>
      <w:r>
        <w:rPr>
          <w:rFonts w:hint="eastAsia"/>
        </w:rPr>
        <w:t>UC</w:t>
      </w:r>
      <w:r>
        <w:t xml:space="preserve"> PPP model can be </w:t>
      </w:r>
      <w:r>
        <w:rPr>
          <w:rFonts w:hint="eastAsia"/>
        </w:rPr>
        <w:t>read as</w:t>
      </w:r>
    </w:p>
    <w:p w14:paraId="1E3F2C94" w14:textId="77777777" w:rsidR="00DA6AD9" w:rsidRDefault="0008514D">
      <w:pPr>
        <w:pStyle w:val="af2"/>
      </w:pPr>
      <w:r>
        <w:tab/>
      </w:r>
      <w:r>
        <w:rPr>
          <w:position w:val="-38"/>
        </w:rPr>
        <w:object w:dxaOrig="4397" w:dyaOrig="862" w14:anchorId="2DA1B186">
          <v:shape id="_x0000_i1034" type="#_x0000_t75" style="width:220pt;height:43.5pt" o:ole="">
            <v:imagedata r:id="rId76" o:title=""/>
          </v:shape>
          <o:OLEObject Type="Embed" ProgID="Equation.DSMT4" ShapeID="_x0000_i1034" DrawAspect="Content" ObjectID="_1776507904"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7</w:instrText>
        </w:r>
      </w:fldSimple>
      <w:r>
        <w:instrText>)</w:instrText>
      </w:r>
      <w:r>
        <w:fldChar w:fldCharType="end"/>
      </w:r>
    </w:p>
    <w:p w14:paraId="789DF91D" w14:textId="77777777" w:rsidR="00DA6AD9" w:rsidRDefault="0008514D">
      <w:pPr>
        <w:pStyle w:val="s"/>
        <w:spacing w:line="360" w:lineRule="auto"/>
        <w:ind w:firstLineChars="0" w:firstLine="0"/>
      </w:pPr>
      <w:r>
        <w:rPr>
          <w:rFonts w:hint="eastAsia"/>
        </w:rPr>
        <w:t>w</w:t>
      </w:r>
      <w:r>
        <w:t>here</w:t>
      </w:r>
    </w:p>
    <w:p w14:paraId="5F6AB516" w14:textId="77777777" w:rsidR="00DA6AD9" w:rsidRDefault="0008514D">
      <w:pPr>
        <w:pStyle w:val="af2"/>
      </w:pPr>
      <w:r>
        <w:tab/>
      </w:r>
      <w:r>
        <w:rPr>
          <w:position w:val="-26"/>
        </w:rPr>
        <w:object w:dxaOrig="4744" w:dyaOrig="3080" w14:anchorId="2F24300E">
          <v:shape id="_x0000_i1035" type="#_x0000_t75" style="width:237pt;height:154pt" o:ole="">
            <v:imagedata r:id="rId78" o:title=""/>
          </v:shape>
          <o:OLEObject Type="Embed" ProgID="Equation.DSMT4" ShapeID="_x0000_i1035" DrawAspect="Content" ObjectID="_1776507905"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8</w:instrText>
        </w:r>
      </w:fldSimple>
      <w:r>
        <w:instrText>)</w:instrText>
      </w:r>
      <w:r>
        <w:fldChar w:fldCharType="end"/>
      </w:r>
    </w:p>
    <w:p w14:paraId="1BB1E808" w14:textId="77777777" w:rsidR="00DA6AD9" w:rsidRDefault="0008514D">
      <w:pPr>
        <w:pStyle w:val="s"/>
        <w:spacing w:line="360" w:lineRule="auto"/>
        <w:ind w:firstLineChars="0" w:firstLine="0"/>
      </w:pPr>
      <w:r>
        <w:rPr>
          <w:rFonts w:hint="eastAsia"/>
        </w:rPr>
        <w:t xml:space="preserve">where </w:t>
      </w:r>
      <w:r>
        <w:rPr>
          <w:position w:val="-14"/>
        </w:rPr>
        <w:object w:dxaOrig="431" w:dyaOrig="393" w14:anchorId="1A5462C7">
          <v:shape id="_x0000_i1036" type="#_x0000_t75" style="width:21.5pt;height:19.5pt" o:ole="">
            <v:imagedata r:id="rId80" o:title=""/>
          </v:shape>
          <o:OLEObject Type="Embed" ProgID="Equation.DSMT4" ShapeID="_x0000_i1036" DrawAspect="Content" ObjectID="_1776507906" r:id="rId81"/>
        </w:object>
      </w:r>
      <w:r>
        <w:t>is the inter-frequency bias (IFB),</w:t>
      </w:r>
      <w:r>
        <w:rPr>
          <w:position w:val="-14"/>
        </w:rPr>
        <w:object w:dxaOrig="639" w:dyaOrig="393" w14:anchorId="325E3008">
          <v:shape id="_x0000_i1037" type="#_x0000_t75" style="width:32pt;height:19.5pt" o:ole="">
            <v:imagedata r:id="rId82" o:title=""/>
          </v:shape>
          <o:OLEObject Type="Embed" ProgID="Equation.DSMT4" ShapeID="_x0000_i1037" DrawAspect="Content" ObjectID="_1776507907" r:id="rId83"/>
        </w:object>
      </w:r>
      <w:r>
        <w:t>is IFCB and exists only in GPS.</w:t>
      </w:r>
    </w:p>
    <w:p w14:paraId="131F48FC" w14:textId="77777777" w:rsidR="00DA6AD9" w:rsidRDefault="0008514D">
      <w:pPr>
        <w:pStyle w:val="cumt"/>
        <w:spacing w:line="360" w:lineRule="auto"/>
        <w:ind w:firstLine="480"/>
      </w:pPr>
      <w:r>
        <w:rPr>
          <w:rFonts w:hint="eastAsia"/>
        </w:rPr>
        <w:t xml:space="preserve">As mentioned above, </w:t>
      </w:r>
      <w:r>
        <w:t xml:space="preserve">FiPPP </w:t>
      </w:r>
      <w:r>
        <w:rPr>
          <w:rFonts w:hint="eastAsia"/>
        </w:rPr>
        <w:t xml:space="preserve">software </w:t>
      </w:r>
      <w:r>
        <w:t xml:space="preserve">can use the </w:t>
      </w:r>
      <w:r>
        <w:rPr>
          <w:rFonts w:hint="eastAsia"/>
        </w:rPr>
        <w:t>i</w:t>
      </w:r>
      <w:r>
        <w:t xml:space="preserve">GAMS GPS PIFCB products to correct the </w:t>
      </w:r>
      <w:r>
        <w:rPr>
          <w:position w:val="-14"/>
        </w:rPr>
        <w:object w:dxaOrig="701" w:dyaOrig="393" w14:anchorId="62655E2C">
          <v:shape id="_x0000_i1038" type="#_x0000_t75" style="width:35pt;height:19.5pt" o:ole="">
            <v:imagedata r:id="rId82" o:title=""/>
          </v:shape>
          <o:OLEObject Type="Embed" ProgID="Equation.DSMT4" ShapeID="_x0000_i1038" DrawAspect="Content" ObjectID="_1776507908" r:id="rId84"/>
        </w:object>
      </w:r>
      <w:r>
        <w:t xml:space="preserve">, </w:t>
      </w:r>
      <w:r>
        <w:rPr>
          <w:rFonts w:hint="eastAsia"/>
        </w:rPr>
        <w:t xml:space="preserve">of which </w:t>
      </w:r>
      <w:r>
        <w:t>the Equation (7) c</w:t>
      </w:r>
      <w:r>
        <w:rPr>
          <w:rFonts w:hint="eastAsia"/>
        </w:rPr>
        <w:t>an</w:t>
      </w:r>
      <w:r>
        <w:t xml:space="preserve"> be written as</w:t>
      </w:r>
    </w:p>
    <w:p w14:paraId="323FA95D" w14:textId="77777777" w:rsidR="00DA6AD9" w:rsidRDefault="0008514D">
      <w:pPr>
        <w:pStyle w:val="af2"/>
      </w:pPr>
      <w:r>
        <w:tab/>
      </w:r>
      <w:r>
        <w:rPr>
          <w:position w:val="-38"/>
        </w:rPr>
        <w:object w:dxaOrig="3681" w:dyaOrig="862" w14:anchorId="65DAB1D2">
          <v:shape id="_x0000_i1039" type="#_x0000_t75" style="width:184pt;height:43.5pt" o:ole="">
            <v:imagedata r:id="rId85" o:title=""/>
          </v:shape>
          <o:OLEObject Type="Embed" ProgID="Equation.DSMT4" ShapeID="_x0000_i1039" DrawAspect="Content" ObjectID="_1776507909"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9</w:instrText>
        </w:r>
      </w:fldSimple>
      <w:r>
        <w:instrText>)</w:instrText>
      </w:r>
      <w:r>
        <w:fldChar w:fldCharType="end"/>
      </w:r>
    </w:p>
    <w:p w14:paraId="4F512901" w14:textId="77777777" w:rsidR="00DA6AD9" w:rsidRDefault="0008514D">
      <w:pPr>
        <w:pStyle w:val="s"/>
        <w:ind w:firstLine="480"/>
      </w:pPr>
      <w:r>
        <w:rPr>
          <w:rFonts w:hint="eastAsia"/>
        </w:rPr>
        <w:t>In addition,</w:t>
      </w:r>
      <w:r>
        <w:t xml:space="preserve"> FiPPP </w:t>
      </w:r>
      <w:r>
        <w:rPr>
          <w:rFonts w:hint="eastAsia"/>
        </w:rPr>
        <w:t xml:space="preserve">can </w:t>
      </w:r>
      <w:r>
        <w:t xml:space="preserve">parameterize the GPS IFCB using a random walk model for estimation. </w:t>
      </w:r>
      <w:r>
        <w:rPr>
          <w:rFonts w:hint="eastAsia"/>
        </w:rPr>
        <w:t>T</w:t>
      </w:r>
      <w:r>
        <w:t xml:space="preserve">he equation of estimate </w:t>
      </w:r>
      <w:r>
        <w:rPr>
          <w:rFonts w:hint="eastAsia"/>
        </w:rPr>
        <w:t xml:space="preserve">GPS </w:t>
      </w:r>
      <w:r>
        <w:t>IFCB can be written as</w:t>
      </w:r>
    </w:p>
    <w:p w14:paraId="779EEB7E" w14:textId="77777777" w:rsidR="00DA6AD9" w:rsidRDefault="0008514D">
      <w:pPr>
        <w:pStyle w:val="af2"/>
      </w:pPr>
      <w:r>
        <w:tab/>
      </w:r>
      <w:r>
        <w:rPr>
          <w:position w:val="-38"/>
        </w:rPr>
        <w:object w:dxaOrig="4797" w:dyaOrig="862" w14:anchorId="11E4BE74">
          <v:shape id="_x0000_i1040" type="#_x0000_t75" style="width:239.5pt;height:43.5pt" o:ole="">
            <v:imagedata r:id="rId87" o:title=""/>
          </v:shape>
          <o:OLEObject Type="Embed" ProgID="Equation.DSMT4" ShapeID="_x0000_i1040" DrawAspect="Content" ObjectID="_1776507910"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839001"/>
      <w:r>
        <w:instrText>(</w:instrText>
      </w:r>
      <w:fldSimple w:instr=" SEQ MTEqn \c \* Arabic \* MERGEFORMAT ">
        <w:r>
          <w:instrText>10</w:instrText>
        </w:r>
      </w:fldSimple>
      <w:r>
        <w:instrText>)</w:instrText>
      </w:r>
      <w:bookmarkEnd w:id="46"/>
      <w:r>
        <w:fldChar w:fldCharType="end"/>
      </w:r>
    </w:p>
    <w:p w14:paraId="26BD42B3" w14:textId="77777777" w:rsidR="00DA6AD9" w:rsidRDefault="0008514D">
      <w:pPr>
        <w:pStyle w:val="s"/>
        <w:ind w:firstLineChars="0" w:firstLine="0"/>
      </w:pPr>
      <w:r>
        <w:rPr>
          <w:rFonts w:hint="eastAsia"/>
        </w:rPr>
        <w:t>w</w:t>
      </w:r>
      <w:r>
        <w:t>here</w:t>
      </w:r>
    </w:p>
    <w:p w14:paraId="45B4A5AB" w14:textId="77777777" w:rsidR="00DA6AD9" w:rsidRDefault="0008514D">
      <w:pPr>
        <w:pStyle w:val="af2"/>
      </w:pPr>
      <w:r>
        <w:lastRenderedPageBreak/>
        <w:tab/>
      </w:r>
      <w:r>
        <w:rPr>
          <w:position w:val="-158"/>
        </w:rPr>
        <w:object w:dxaOrig="5953" w:dyaOrig="3250" w14:anchorId="0F6B109B">
          <v:shape id="_x0000_i1041" type="#_x0000_t75" style="width:297.5pt;height:162.5pt" o:ole="">
            <v:imagedata r:id="rId89" o:title=""/>
          </v:shape>
          <o:OLEObject Type="Embed" ProgID="Equation.DSMT4" ShapeID="_x0000_i1041" DrawAspect="Content" ObjectID="_1776507911"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11</w:instrText>
        </w:r>
      </w:fldSimple>
      <w:r>
        <w:instrText>)</w:instrText>
      </w:r>
      <w:r>
        <w:fldChar w:fldCharType="end"/>
      </w:r>
    </w:p>
    <w:p w14:paraId="3E446664" w14:textId="77777777" w:rsidR="00DA6AD9" w:rsidRDefault="0008514D">
      <w:pPr>
        <w:pStyle w:val="cumt"/>
        <w:spacing w:line="360" w:lineRule="auto"/>
        <w:ind w:firstLine="480"/>
      </w:pPr>
      <w:r>
        <w:t xml:space="preserve">The </w:t>
      </w:r>
      <w:r>
        <w:rPr>
          <w:rFonts w:hint="eastAsia"/>
        </w:rPr>
        <w:t xml:space="preserve">above </w:t>
      </w:r>
      <w:r>
        <w:t xml:space="preserve">model can be applied not only </w:t>
      </w:r>
      <w:r>
        <w:rPr>
          <w:rFonts w:hint="eastAsia"/>
        </w:rPr>
        <w:t>on</w:t>
      </w:r>
      <w:r>
        <w:t xml:space="preserve"> GPS, but also </w:t>
      </w:r>
      <w:r>
        <w:rPr>
          <w:rFonts w:hint="eastAsia"/>
        </w:rPr>
        <w:t xml:space="preserve">for </w:t>
      </w:r>
      <w:r>
        <w:t>Galileo and BDS</w:t>
      </w:r>
      <w:r>
        <w:rPr>
          <w:rFonts w:hint="eastAsia"/>
        </w:rPr>
        <w:t xml:space="preserve"> systems</w:t>
      </w:r>
      <w:r>
        <w:t xml:space="preserve">. However, it cannot be applied to </w:t>
      </w:r>
      <w:r>
        <w:rPr>
          <w:rFonts w:hint="eastAsia"/>
        </w:rPr>
        <w:t>IF</w:t>
      </w:r>
      <w:r>
        <w:t xml:space="preserve"> combination of equation</w:t>
      </w:r>
      <w:r>
        <w:rPr>
          <w:rFonts w:hint="eastAsia"/>
        </w:rPr>
        <w:t xml:space="preserve"> as</w:t>
      </w:r>
      <w:r>
        <w:t xml:space="preserve"> the number of </w:t>
      </w:r>
      <w:r>
        <w:rPr>
          <w:rFonts w:hint="eastAsia"/>
        </w:rPr>
        <w:t xml:space="preserve">unknown </w:t>
      </w:r>
      <w:r>
        <w:t xml:space="preserve">parameters to be estimated </w:t>
      </w:r>
      <w:r>
        <w:rPr>
          <w:rFonts w:hint="eastAsia"/>
        </w:rPr>
        <w:t>larger</w:t>
      </w:r>
      <w:r>
        <w:t xml:space="preserve"> than </w:t>
      </w:r>
      <w:r>
        <w:rPr>
          <w:rFonts w:hint="eastAsia"/>
        </w:rPr>
        <w:t>that of</w:t>
      </w:r>
      <w:r>
        <w:t xml:space="preserve"> equations.</w:t>
      </w:r>
    </w:p>
    <w:p w14:paraId="6118D8ED" w14:textId="77777777" w:rsidR="00DA6AD9" w:rsidRDefault="0008514D">
      <w:pPr>
        <w:pStyle w:val="cumt"/>
        <w:spacing w:line="360" w:lineRule="auto"/>
        <w:ind w:firstLine="480"/>
      </w:pPr>
      <w:r>
        <w:rPr>
          <w:rFonts w:hint="eastAsia"/>
        </w:rPr>
        <w:t xml:space="preserve">Therefore, for a geometry-based ionosphere-free (GBIF) model based on the combination of multi-frequency satellite observations, the original combination form of multi-frequency observations </w:t>
      </w:r>
      <w:r>
        <w:t>can be simply expressed as</w:t>
      </w:r>
    </w:p>
    <w:p w14:paraId="1146EAB2" w14:textId="77777777" w:rsidR="00DA6AD9" w:rsidRDefault="0008514D">
      <w:pPr>
        <w:pStyle w:val="af2"/>
      </w:pPr>
      <w:r>
        <w:tab/>
      </w:r>
      <w:r>
        <w:rPr>
          <w:position w:val="-58"/>
        </w:rPr>
        <w:object w:dxaOrig="1586" w:dyaOrig="1271" w14:anchorId="1968C115">
          <v:shape id="_x0000_i1042" type="#_x0000_t75" style="width:79.5pt;height:63.5pt" o:ole="">
            <v:imagedata r:id="rId91" o:title=""/>
          </v:shape>
          <o:OLEObject Type="Embed" ProgID="Equation.DSMT4" ShapeID="_x0000_i1042" DrawAspect="Content" ObjectID="_1776507912" r:id="rId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701800"/>
      <w:r>
        <w:instrText>(</w:instrText>
      </w:r>
      <w:fldSimple w:instr=" SEQ MTEqn \c \* Arabic \* MERGEFORMAT ">
        <w:r>
          <w:instrText>12</w:instrText>
        </w:r>
      </w:fldSimple>
      <w:r>
        <w:instrText>)</w:instrText>
      </w:r>
      <w:bookmarkEnd w:id="47"/>
      <w:r>
        <w:fldChar w:fldCharType="end"/>
      </w:r>
    </w:p>
    <w:p w14:paraId="68A66609" w14:textId="77777777" w:rsidR="00DA6AD9" w:rsidRDefault="0008514D">
      <w:pPr>
        <w:pStyle w:val="cumt"/>
        <w:ind w:firstLineChars="0" w:firstLine="0"/>
      </w:pPr>
      <w:r>
        <w:rPr>
          <w:rFonts w:hint="eastAsia"/>
        </w:rPr>
        <w:t xml:space="preserve">where, </w:t>
      </w:r>
      <w:r>
        <w:rPr>
          <w:i/>
          <w:iCs/>
        </w:rPr>
        <w:t>e</w:t>
      </w:r>
      <w:r>
        <w:rPr>
          <w:rFonts w:hint="eastAsia"/>
          <w:i/>
          <w:iCs/>
        </w:rPr>
        <w:t xml:space="preserve"> </w:t>
      </w:r>
      <w:r>
        <w:rPr>
          <w:rFonts w:hint="eastAsia"/>
        </w:rPr>
        <w:t xml:space="preserve">is the combinations coefficient of different frequencies. Equation </w:t>
      </w:r>
      <w:r>
        <w:rPr>
          <w:iCs/>
        </w:rPr>
        <w:fldChar w:fldCharType="begin"/>
      </w:r>
      <w:r>
        <w:rPr>
          <w:iCs/>
        </w:rPr>
        <w:instrText xml:space="preserve"> </w:instrText>
      </w:r>
      <w:r>
        <w:rPr>
          <w:rFonts w:hint="eastAsia"/>
          <w:iCs/>
        </w:rPr>
        <w:instrText>GOTOBUTTON ZEqnNum701800  \* MERGEFORMAT</w:instrText>
      </w:r>
      <w:r>
        <w:rPr>
          <w:iCs/>
        </w:rPr>
        <w:instrText xml:space="preserve"> </w:instrText>
      </w:r>
      <w:r>
        <w:rPr>
          <w:iCs/>
        </w:rPr>
        <w:fldChar w:fldCharType="begin"/>
      </w:r>
      <w:r>
        <w:rPr>
          <w:iCs/>
        </w:rPr>
        <w:instrText xml:space="preserve"> REF ZEqnNum701800 \* Charformat \! \* MERGEFORMAT </w:instrText>
      </w:r>
      <w:r>
        <w:rPr>
          <w:iCs/>
        </w:rPr>
        <w:fldChar w:fldCharType="separate"/>
      </w:r>
      <w:r>
        <w:rPr>
          <w:iCs/>
        </w:rPr>
        <w:instrText>(12)</w:instrText>
      </w:r>
      <w:r>
        <w:rPr>
          <w:iCs/>
        </w:rPr>
        <w:fldChar w:fldCharType="end"/>
      </w:r>
      <w:r>
        <w:rPr>
          <w:iCs/>
        </w:rPr>
        <w:fldChar w:fldCharType="end"/>
      </w:r>
      <w:r>
        <w:rPr>
          <w:rFonts w:hint="eastAsia"/>
        </w:rPr>
        <w:t xml:space="preserve"> is the combined function of </w:t>
      </w:r>
      <w:r>
        <w:t xml:space="preserve">multi-frequency </w:t>
      </w:r>
      <w:r>
        <w:rPr>
          <w:rFonts w:hint="eastAsia"/>
        </w:rPr>
        <w:t xml:space="preserve">observations with </w:t>
      </w:r>
      <w:r>
        <w:rPr>
          <w:rFonts w:hint="eastAsia"/>
          <w:i/>
          <w:iCs/>
        </w:rPr>
        <w:t>n</w:t>
      </w:r>
      <w:r>
        <w:rPr>
          <w:rFonts w:hint="eastAsia"/>
        </w:rPr>
        <w:t xml:space="preserve"> frequencies</w:t>
      </w:r>
      <w:r>
        <w:t>.</w:t>
      </w:r>
      <w:r>
        <w:rPr>
          <w:rFonts w:hint="eastAsia"/>
          <w:color w:val="000000"/>
          <w:kern w:val="0"/>
          <w:sz w:val="20"/>
          <w:szCs w:val="20"/>
        </w:rPr>
        <w:t xml:space="preserve"> </w:t>
      </w:r>
      <w:r>
        <w:t>T</w:t>
      </w:r>
      <w:r>
        <w:rPr>
          <w:rFonts w:hint="eastAsia"/>
        </w:rPr>
        <w:t xml:space="preserve">o meet the requirements of high-performance combination, the Equation </w:t>
      </w:r>
      <w:r>
        <w:rPr>
          <w:iCs/>
        </w:rPr>
        <w:fldChar w:fldCharType="begin"/>
      </w:r>
      <w:r>
        <w:rPr>
          <w:iCs/>
        </w:rPr>
        <w:instrText xml:space="preserve"> </w:instrText>
      </w:r>
      <w:r>
        <w:rPr>
          <w:rFonts w:hint="eastAsia"/>
          <w:iCs/>
        </w:rPr>
        <w:instrText>GOTOBUTTON ZEqnNum926453  \* MERGEFORMAT</w:instrText>
      </w:r>
      <w:r>
        <w:rPr>
          <w:iCs/>
        </w:rPr>
        <w:instrText xml:space="preserve"> </w:instrText>
      </w:r>
      <w:r>
        <w:rPr>
          <w:iCs/>
        </w:rPr>
        <w:fldChar w:fldCharType="begin"/>
      </w:r>
      <w:r>
        <w:rPr>
          <w:iCs/>
        </w:rPr>
        <w:instrText xml:space="preserve"> REF ZEqnNum926453 \* Charformat \! \* MERGEFORMAT </w:instrText>
      </w:r>
      <w:r>
        <w:rPr>
          <w:iCs/>
        </w:rPr>
        <w:fldChar w:fldCharType="separate"/>
      </w:r>
      <w:r>
        <w:rPr>
          <w:iCs/>
        </w:rPr>
        <w:instrText>(13)</w:instrText>
      </w:r>
      <w:r>
        <w:rPr>
          <w:iCs/>
        </w:rPr>
        <w:fldChar w:fldCharType="end"/>
      </w:r>
      <w:r>
        <w:rPr>
          <w:iCs/>
        </w:rPr>
        <w:fldChar w:fldCharType="end"/>
      </w:r>
      <w:r>
        <w:rPr>
          <w:rFonts w:hint="eastAsia"/>
        </w:rPr>
        <w:t xml:space="preserve"> will be set as constrained equations and solved by the Lagrange multiplier method</w:t>
      </w:r>
      <w:r>
        <w:t>.</w:t>
      </w:r>
    </w:p>
    <w:p w14:paraId="52A54A06" w14:textId="77777777" w:rsidR="00DA6AD9" w:rsidRDefault="0008514D">
      <w:pPr>
        <w:pStyle w:val="af2"/>
      </w:pPr>
      <w:r>
        <w:tab/>
      </w:r>
      <w:r>
        <w:rPr>
          <w:position w:val="-50"/>
        </w:rPr>
        <w:object w:dxaOrig="2449" w:dyaOrig="1101" w14:anchorId="62C41400">
          <v:shape id="_x0000_i1043" type="#_x0000_t75" style="width:122.5pt;height:55pt" o:ole="">
            <v:imagedata r:id="rId93" o:title=""/>
          </v:shape>
          <o:OLEObject Type="Embed" ProgID="Equation.DSMT4" ShapeID="_x0000_i1043" DrawAspect="Content" ObjectID="_1776507913" r:id="rId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926453"/>
      <w:r>
        <w:instrText>(</w:instrText>
      </w:r>
      <w:fldSimple w:instr=" SEQ MTEqn \c \* Arabic \* MERGEFORMAT ">
        <w:r>
          <w:instrText>13</w:instrText>
        </w:r>
      </w:fldSimple>
      <w:r>
        <w:instrText>)</w:instrText>
      </w:r>
      <w:bookmarkEnd w:id="48"/>
      <w:r>
        <w:fldChar w:fldCharType="end"/>
      </w:r>
    </w:p>
    <w:p w14:paraId="2A15B175" w14:textId="77777777" w:rsidR="00DA6AD9" w:rsidRDefault="0008514D">
      <w:pPr>
        <w:pStyle w:val="cumt"/>
        <w:ind w:firstLineChars="0" w:firstLine="0"/>
      </w:pPr>
      <w:r>
        <w:rPr>
          <w:rFonts w:hint="eastAsia"/>
        </w:rPr>
        <w:t xml:space="preserve">where each system can independently estimate a group of </w:t>
      </w:r>
      <w:r>
        <w:rPr>
          <w:i/>
          <w:iCs/>
        </w:rPr>
        <w:t>e</w:t>
      </w:r>
      <w:r>
        <w:rPr>
          <w:rFonts w:hint="eastAsia"/>
        </w:rPr>
        <w:t xml:space="preserve"> based on the received frequencies to construct an optimal IF combination.</w:t>
      </w:r>
      <w:r>
        <w:t xml:space="preserve"> T</w:t>
      </w:r>
      <w:r>
        <w:rPr>
          <w:rFonts w:hint="eastAsia"/>
        </w:rPr>
        <w:t xml:space="preserve">he estimated </w:t>
      </w:r>
      <w:r>
        <w:rPr>
          <w:b/>
          <w:bCs/>
          <w:i/>
          <w:iCs/>
        </w:rPr>
        <w:t>α</w:t>
      </w:r>
      <w:r>
        <w:rPr>
          <w:i/>
          <w:iCs/>
          <w:vertAlign w:val="subscript"/>
        </w:rPr>
        <w:t>f</w:t>
      </w:r>
      <w:r>
        <w:rPr>
          <w:rFonts w:hint="eastAsia"/>
        </w:rPr>
        <w:t xml:space="preserve"> can be read as</w:t>
      </w:r>
    </w:p>
    <w:p w14:paraId="1D4590D9" w14:textId="77777777" w:rsidR="00DA6AD9" w:rsidRDefault="0008514D">
      <w:pPr>
        <w:pStyle w:val="af2"/>
      </w:pPr>
      <w:r>
        <w:tab/>
      </w:r>
      <w:r>
        <w:rPr>
          <w:position w:val="-86"/>
        </w:rPr>
        <w:object w:dxaOrig="3026" w:dyaOrig="1810" w14:anchorId="174027E2">
          <v:shape id="_x0000_i1044" type="#_x0000_t75" style="width:151.5pt;height:90.5pt" o:ole="">
            <v:imagedata r:id="rId95" o:title=""/>
          </v:shape>
          <o:OLEObject Type="Embed" ProgID="Equation.DSMT4" ShapeID="_x0000_i1044" DrawAspect="Content" ObjectID="_1776507914" r:id="rId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04011"/>
      <w:r>
        <w:instrText>(</w:instrText>
      </w:r>
      <w:fldSimple w:instr=" SEQ MTEqn \c \* Arabic \* MERGEFORMAT ">
        <w:r>
          <w:instrText>14</w:instrText>
        </w:r>
      </w:fldSimple>
      <w:r>
        <w:instrText>)</w:instrText>
      </w:r>
      <w:bookmarkEnd w:id="49"/>
      <w:r>
        <w:fldChar w:fldCharType="end"/>
      </w:r>
    </w:p>
    <w:p w14:paraId="10D2A948" w14:textId="77777777" w:rsidR="00DA6AD9" w:rsidRDefault="0008514D">
      <w:pPr>
        <w:pStyle w:val="s"/>
        <w:ind w:firstLineChars="0" w:firstLine="0"/>
      </w:pPr>
      <w:r>
        <w:rPr>
          <w:rFonts w:hint="eastAsia"/>
        </w:rPr>
        <w:lastRenderedPageBreak/>
        <w:t xml:space="preserve">where </w:t>
      </w:r>
      <w:r>
        <w:rPr>
          <w:rFonts w:hint="eastAsia"/>
          <w:i/>
          <w:iCs/>
        </w:rPr>
        <w:t>n</w:t>
      </w:r>
      <w:r>
        <w:rPr>
          <w:rFonts w:hint="eastAsia"/>
        </w:rPr>
        <w:t xml:space="preserve"> is the total numbers of frequencies; and </w:t>
      </w:r>
      <w:r>
        <w:rPr>
          <w:rFonts w:hint="eastAsia"/>
          <w:i/>
          <w:iCs/>
        </w:rPr>
        <w:t>m</w:t>
      </w:r>
      <w:r>
        <w:rPr>
          <w:rFonts w:hint="eastAsia"/>
        </w:rPr>
        <w:t xml:space="preserve"> = 2, 3,</w:t>
      </w:r>
      <w:r>
        <w:t xml:space="preserve"> …</w:t>
      </w:r>
      <w:r>
        <w:rPr>
          <w:rFonts w:hint="eastAsia"/>
        </w:rPr>
        <w:t xml:space="preserve"> </w:t>
      </w:r>
      <w:r>
        <w:rPr>
          <w:rFonts w:hint="eastAsia"/>
          <w:i/>
          <w:iCs/>
        </w:rPr>
        <w:t>n</w:t>
      </w:r>
      <w:r>
        <w:rPr>
          <w:rFonts w:hint="eastAsia"/>
        </w:rPr>
        <w:t>. The Equation</w:t>
      </w:r>
      <w:r>
        <w:t xml:space="preserve"> </w:t>
      </w:r>
      <w:r>
        <w:rPr>
          <w:iCs/>
        </w:rPr>
        <w:fldChar w:fldCharType="begin"/>
      </w:r>
      <w:r>
        <w:rPr>
          <w:iCs/>
        </w:rPr>
        <w:instrText xml:space="preserve"> </w:instrText>
      </w:r>
      <w:r>
        <w:rPr>
          <w:rFonts w:hint="eastAsia"/>
          <w:iCs/>
        </w:rPr>
        <w:instrText>GOTOBUTTON ZEqnNum904011  \* MERGEFORMAT</w:instrText>
      </w:r>
      <w:r>
        <w:rPr>
          <w:iCs/>
        </w:rPr>
        <w:instrText xml:space="preserve"> </w:instrText>
      </w:r>
      <w:r>
        <w:rPr>
          <w:iCs/>
        </w:rPr>
        <w:fldChar w:fldCharType="begin"/>
      </w:r>
      <w:r>
        <w:rPr>
          <w:iCs/>
        </w:rPr>
        <w:instrText xml:space="preserve"> REF ZEqnNum904011 \* Charformat \! \* MERGEFORMAT </w:instrText>
      </w:r>
      <w:r>
        <w:rPr>
          <w:iCs/>
        </w:rPr>
        <w:fldChar w:fldCharType="separate"/>
      </w:r>
      <w:r>
        <w:rPr>
          <w:iCs/>
        </w:rPr>
        <w:instrText>(14)</w:instrText>
      </w:r>
      <w:r>
        <w:rPr>
          <w:iCs/>
        </w:rPr>
        <w:fldChar w:fldCharType="end"/>
      </w:r>
      <w:r>
        <w:rPr>
          <w:iCs/>
        </w:rPr>
        <w:fldChar w:fldCharType="end"/>
      </w:r>
      <w:r>
        <w:t xml:space="preserve"> is</w:t>
      </w:r>
      <w:r>
        <w:rPr>
          <w:rFonts w:hint="eastAsia"/>
        </w:rPr>
        <w:t xml:space="preserve"> the expressions of multi-frequency combination coefficients</w:t>
      </w:r>
      <w:r>
        <w:rPr>
          <w:vertAlign w:val="superscript"/>
        </w:rPr>
        <w:fldChar w:fldCharType="begin"/>
      </w:r>
      <w:r>
        <w:rPr>
          <w:vertAlign w:val="superscript"/>
        </w:rPr>
        <w:instrText xml:space="preserve"> ADDIN ZOTERO_ITEM CSL_CITATION {"citationID":"PNRzgymu","properties":{"formattedCitation":"[1]","plainCitation":"[1]","noteIndex":0},"citationItems":[{"id":35682,"uris":["http://zotero.org/users/9294681/items/3P27X4L3"],"itemData":{"id":35682,"type":"article-journal","abstract":"Due to the traditional fixed model used in precise point positioning (PPP) solutions, multi-frequency and multi-Global Satellite Navigation System (GNSS) observations have not been fully introduced into positioning services. In consideration of the BDS-3 multi-frequency signals and the new development of other GNSS systems, a new multi-frequency and multi-GNSS PPP solution strategy should be proposed to flexibly model and use all observations. In this study, a preliminary mixed multi-frequency PPP solution strategy is analyzed and tested based on a combination of BDS-3 and GNSS observations. First, the multi-frequency observations are combined and their coefficients are rapidly estimated by least squares; then, the inter-system bias parameter and the stochastic model are introduced into the function model; and finally, the mixed PPP solution and its software are developed and verified by three groups of experiments. According to the experimental results of 96 stations and ten-day multi-GNSS experiment observations, it is indicated that the root-mean-square error of positioning and the convergence time are significantly optimized with the aid of additional frequencies, where the accuracy improvements of multi-frequency and multi-GNSS scheme in the east (E), north (N) and up (U) directions can respectively reach up to 23.2%, 13.3% and 23.8% compared with the traditional BDS-3 dual-frequency ionosphere-free (IF) PPP model; and the corresponding convergence time is reduced from 18.54 min to 13.18 min. Meanwhile, from the results of multi-frequency BDS-3 PPP experiments based on 53 stations, it is suggested that a better performance of positioning and convergence can be obtained by the mixed PPP solution, where the position RMS of the E, N and U directions are reduced by 38.2%, 23.9% and 26.3%, and the convergence time is decreased from 23.86 min to 12.43 min for the combined BDS-3 of all observations, compared with the BDS-3-only solution. Furthermore, in the vehicle experiment of multi-frequency kinematics PPP, a convergence process can be found for different scenarios of BDS-3 combination with other observations. Moreover, the residual series are different for each solution, in which reductions of 71.1%, 33.3% and 77.1% in the E, N and U directions, respectively, can be obtained compared with the traditional BDS-3 dual-frequency IF model in kinematics experiments based on multi-GNSS and multi-frequency scenarios. Therefore, it is meaningful to recommend the mixed PPP solution in the GNSS community to fully use multi-frequency and multi-GNSS observations by the adaptive combination of different observations.","container-title":"Measurement Science and Technology","DOI":"10.1088/1361-6501/ac9a62","ISSN":"0957-0233","issue":"2","journalAbbreviation":"Meas. Sci. Technol.","language":"English","note":"publisher-place: Bristol\npublisher: IOP Publishing Ltd\nWOS:000882046800001","page":"025008","source":"Web of Science Nextgen","title":"A mixed multi-frequency precise point positioning strategy based on the combination of BDS-3 and GNSS multi-frequency observations","volume":"34","author":[{"family":"Hu","given":"Chao"},{"family":"Wang","given":"Qianxin"},{"family":"Wu","given":"Zhiyuan"},{"family":"Guo","given":"Zhongchen"}],"issued":{"date-parts":[["2023",2,1]]}}}],"schema":"https://github.com/citation-style-language/schema/raw/master/csl-citation.json"} </w:instrText>
      </w:r>
      <w:r>
        <w:rPr>
          <w:vertAlign w:val="superscript"/>
        </w:rPr>
        <w:fldChar w:fldCharType="separate"/>
      </w:r>
      <w:r>
        <w:rPr>
          <w:vertAlign w:val="superscript"/>
        </w:rPr>
        <w:t>[1]</w:t>
      </w:r>
      <w:r>
        <w:rPr>
          <w:vertAlign w:val="superscript"/>
        </w:rPr>
        <w:fldChar w:fldCharType="end"/>
      </w:r>
      <w:r>
        <w:t xml:space="preserve">. </w:t>
      </w:r>
      <w:r>
        <w:rPr>
          <w:rFonts w:hint="eastAsia"/>
        </w:rPr>
        <w:t>For example, the coefficients of five-frequency combination can be written as Equations</w:t>
      </w:r>
      <w:r>
        <w:t xml:space="preserve"> </w:t>
      </w:r>
      <w:r>
        <w:rPr>
          <w:iCs/>
        </w:rPr>
        <w:fldChar w:fldCharType="begin"/>
      </w:r>
      <w:r>
        <w:rPr>
          <w:iCs/>
        </w:rPr>
        <w:instrText xml:space="preserve"> </w:instrText>
      </w:r>
      <w:r>
        <w:rPr>
          <w:rFonts w:hint="eastAsia"/>
          <w:iCs/>
        </w:rPr>
        <w:instrText>GOTOBUTTON ZEqnNum430026  \* MERGEFORMAT</w:instrText>
      </w:r>
      <w:r>
        <w:rPr>
          <w:iCs/>
        </w:rPr>
        <w:instrText xml:space="preserve"> </w:instrText>
      </w:r>
      <w:r>
        <w:rPr>
          <w:iCs/>
        </w:rPr>
        <w:fldChar w:fldCharType="begin"/>
      </w:r>
      <w:r>
        <w:rPr>
          <w:iCs/>
        </w:rPr>
        <w:instrText xml:space="preserve"> REF ZEqnNum430026 \* Charformat \! \* MERGEFORMAT </w:instrText>
      </w:r>
      <w:r>
        <w:rPr>
          <w:iCs/>
        </w:rPr>
        <w:fldChar w:fldCharType="separate"/>
      </w:r>
      <w:r>
        <w:rPr>
          <w:iCs/>
        </w:rPr>
        <w:instrText>(15)</w:instrText>
      </w:r>
      <w:r>
        <w:rPr>
          <w:iCs/>
        </w:rPr>
        <w:fldChar w:fldCharType="end"/>
      </w:r>
      <w:r>
        <w:rPr>
          <w:iCs/>
        </w:rPr>
        <w:fldChar w:fldCharType="end"/>
      </w:r>
      <w:r>
        <w:rPr>
          <w:rFonts w:hint="eastAsia"/>
        </w:rPr>
        <w:t>.</w:t>
      </w:r>
    </w:p>
    <w:p w14:paraId="7CB4D777" w14:textId="77777777" w:rsidR="00DA6AD9" w:rsidRDefault="0008514D">
      <w:pPr>
        <w:pStyle w:val="af2"/>
      </w:pPr>
      <w:r>
        <w:tab/>
      </w:r>
      <w:r>
        <w:rPr>
          <w:position w:val="-110"/>
        </w:rPr>
        <w:object w:dxaOrig="4297" w:dyaOrig="2302" w14:anchorId="1346C173">
          <v:shape id="_x0000_i1045" type="#_x0000_t75" style="width:215pt;height:115.5pt" o:ole="">
            <v:imagedata r:id="rId97" o:title=""/>
          </v:shape>
          <o:OLEObject Type="Embed" ProgID="Equation.DSMT4" ShapeID="_x0000_i1045" DrawAspect="Content" ObjectID="_1776507915" r:id="rId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430026"/>
      <w:r>
        <w:instrText>(</w:instrText>
      </w:r>
      <w:fldSimple w:instr=" SEQ MTEqn \c \* Arabic \* MERGEFORMAT ">
        <w:r>
          <w:instrText>15</w:instrText>
        </w:r>
      </w:fldSimple>
      <w:r>
        <w:instrText>)</w:instrText>
      </w:r>
      <w:bookmarkEnd w:id="50"/>
      <w:r>
        <w:fldChar w:fldCharType="end"/>
      </w:r>
    </w:p>
    <w:p w14:paraId="40BAE5CB" w14:textId="77777777" w:rsidR="00DA6AD9" w:rsidRDefault="0008514D">
      <w:pPr>
        <w:pStyle w:val="cumtt3"/>
      </w:pPr>
      <w:bookmarkStart w:id="51" w:name="_Toc140524849"/>
      <w:r>
        <w:rPr>
          <w:rFonts w:hint="eastAsia"/>
        </w:rPr>
        <w:t>B</w:t>
      </w:r>
      <w:r>
        <w:t>DS-3 New Observation Combination Model</w:t>
      </w:r>
      <w:bookmarkEnd w:id="51"/>
    </w:p>
    <w:p w14:paraId="5D0E766F" w14:textId="77777777" w:rsidR="00DA6AD9" w:rsidRDefault="0008514D">
      <w:pPr>
        <w:pStyle w:val="cumt"/>
        <w:spacing w:line="360" w:lineRule="auto"/>
        <w:ind w:firstLine="480"/>
      </w:pPr>
      <w:r>
        <w:t>The frequency order B1c/B2a/B1I/B3I/B2 for BDS-3 option will be analyzed in this section. Not only the traditional PPP models but two new IF combination models, namely three dual‑frequency IF combined observables (B1c/B2a, B1c/B2, B1I/B3I, named CCI), single triple‑frequency and dual‑frequency IF combined observations (B1c/B2a/B2, B1I/B3I, named CI)</w:t>
      </w:r>
      <w:r>
        <w:rPr>
          <w:vertAlign w:val="superscript"/>
        </w:rPr>
        <w:fldChar w:fldCharType="begin"/>
      </w:r>
      <w:r>
        <w:rPr>
          <w:vertAlign w:val="superscript"/>
        </w:rPr>
        <w:instrText xml:space="preserve"> ADDIN ZOTERO_ITEM CSL_CITATION {"citationID":"K5cLpzX0","properties":{"formattedCitation":"[4]","plainCitation":"[4]","noteIndex":0},"citationItems":[{"id":477,"uris":["http://zotero.org/users/9294681/items/S7IGS9CG"],"itemData":{"id":477,"type":"article-journal","abstract":"Since its full operation in 2020, BeiDou Satellite Navigation System (BDS) has provided global services with highly precise Positioning, Navigation, and Timing (PNT) as well as unique short-message communication. More and more academics focus on multi-frequency Precise Point Positioning (PPP) models, but few on BDS five-frequency PPP models. Therefore, this study using the uncombined and Ionospheric-Free (IF) observations develops five BDS five-frequency PPP models and compares them with the traditional dual-frequency model, known as Dual-frequency IF (DF) model. Some biases such as Inter-Frequency Biases (IFB) and Differential Code Bias (DCB) are also addressed. With the data collected from 20 stations, the BDS dual- and five-frequency PPP models are comprehensively evaluated in terms of the static and simulated kinematic positioning performances. Besides, the study also analyzes some by-product estimated parameters in five-frequency PPP models such as Zenith Troposphere Delay (ZTD). The results of experiment show that five-frequency PPP models have different levels of improvement compared with the DF model. In the static mode, the one single Five-Frequency IF combination (FF5) model has the best positioning consequent, especially in the up direction, and in the simulated kinematic mode, the Three Dual-frequency IF combinations (FF3) model has the largest improvement in convergence time.","container-title":"Satellite Navigation","DOI":"10.1186/s43020-022-00069-z","ISSN":"2662-1363","issue":"1","journalAbbreviation":"Satell Navig","language":"en","page":"8","source":"DOI.org (Crossref)","title":"Modeling and assessment of five-frequency BDS precise point positioning","volume":"3","author":[{"family":"Wu","given":"Zhiyuan"},{"family":"Wang","given":"Qianxin"},{"family":"Hu","given":"Chao"},{"family":"Yu","given":"Zhihao"},{"family":"Wu","given":"Wei"}],"issued":{"date-parts":[["2022",12]]}}}],"schema":"https://github.com/citation-style-language/schema/raw/master/csl-citation.json"} </w:instrText>
      </w:r>
      <w:r>
        <w:rPr>
          <w:vertAlign w:val="superscript"/>
        </w:rPr>
        <w:fldChar w:fldCharType="separate"/>
      </w:r>
      <w:r>
        <w:rPr>
          <w:vertAlign w:val="superscript"/>
        </w:rPr>
        <w:t>[4]</w:t>
      </w:r>
      <w:r>
        <w:rPr>
          <w:vertAlign w:val="superscript"/>
        </w:rPr>
        <w:fldChar w:fldCharType="end"/>
      </w:r>
      <w:r>
        <w:t xml:space="preserve"> is discussed.</w:t>
      </w:r>
    </w:p>
    <w:p w14:paraId="0EE26A6D" w14:textId="77777777" w:rsidR="00DA6AD9" w:rsidRDefault="0008514D">
      <w:pPr>
        <w:pStyle w:val="cumt"/>
        <w:numPr>
          <w:ilvl w:val="0"/>
          <w:numId w:val="5"/>
        </w:numPr>
        <w:ind w:firstLineChars="0"/>
      </w:pPr>
      <w:r>
        <w:t>General PPP model</w:t>
      </w:r>
    </w:p>
    <w:p w14:paraId="1F1992DE" w14:textId="77777777" w:rsidR="00DA6AD9" w:rsidRDefault="0008514D">
      <w:pPr>
        <w:pStyle w:val="af2"/>
      </w:pPr>
      <w:r>
        <w:tab/>
      </w:r>
      <w:r>
        <w:rPr>
          <w:position w:val="-38"/>
        </w:rPr>
        <w:object w:dxaOrig="4274" w:dyaOrig="862" w14:anchorId="1C782309">
          <v:shape id="_x0000_i1046" type="#_x0000_t75" style="width:213.5pt;height:43.5pt" o:ole="">
            <v:imagedata r:id="rId99" o:title=""/>
          </v:shape>
          <o:OLEObject Type="Embed" ProgID="Equation.DSMT4" ShapeID="_x0000_i1046" DrawAspect="Content" ObjectID="_1776507916"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359370"/>
      <w:r>
        <w:instrText>(</w:instrText>
      </w:r>
      <w:fldSimple w:instr=" SEQ MTEqn \c \* Arabic \* MERGEFORMAT ">
        <w:r>
          <w:instrText>16</w:instrText>
        </w:r>
      </w:fldSimple>
      <w:r>
        <w:instrText>)</w:instrText>
      </w:r>
      <w:bookmarkEnd w:id="52"/>
      <w:r>
        <w:fldChar w:fldCharType="end"/>
      </w:r>
    </w:p>
    <w:p w14:paraId="33241C20" w14:textId="77777777" w:rsidR="00DA6AD9" w:rsidRDefault="0008514D">
      <w:pPr>
        <w:pStyle w:val="s"/>
        <w:ind w:firstLineChars="0" w:firstLine="0"/>
      </w:pPr>
      <w:r>
        <w:t>where</w:t>
      </w:r>
    </w:p>
    <w:p w14:paraId="0B57CA6D" w14:textId="77777777" w:rsidR="00DA6AD9" w:rsidRDefault="0008514D">
      <w:pPr>
        <w:pStyle w:val="af2"/>
      </w:pPr>
      <w:r>
        <w:tab/>
      </w:r>
      <w:r>
        <w:rPr>
          <w:position w:val="-36"/>
        </w:rPr>
        <w:object w:dxaOrig="5136" w:dyaOrig="816" w14:anchorId="47E4C3F8">
          <v:shape id="_x0000_i1047" type="#_x0000_t75" style="width:257pt;height:41pt" o:ole="">
            <v:imagedata r:id="rId101" o:title=""/>
          </v:shape>
          <o:OLEObject Type="Embed" ProgID="Equation.DSMT4" ShapeID="_x0000_i1047" DrawAspect="Content" ObjectID="_1776507917" r:id="rId1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17</w:instrText>
        </w:r>
      </w:fldSimple>
      <w:r>
        <w:instrText>)</w:instrText>
      </w:r>
      <w:r>
        <w:fldChar w:fldCharType="end"/>
      </w:r>
    </w:p>
    <w:p w14:paraId="41FD600F" w14:textId="77777777" w:rsidR="00DA6AD9" w:rsidRDefault="0008514D">
      <w:pPr>
        <w:pStyle w:val="s"/>
        <w:spacing w:line="360" w:lineRule="auto"/>
        <w:ind w:firstLine="480"/>
      </w:pPr>
      <w:r>
        <w:t>We can obtain the traditional ionosphere-free combined PPP model according to the above method.</w:t>
      </w:r>
    </w:p>
    <w:p w14:paraId="305AFC96" w14:textId="77777777" w:rsidR="00DA6AD9" w:rsidRDefault="0008514D">
      <w:pPr>
        <w:pStyle w:val="cumt"/>
        <w:numPr>
          <w:ilvl w:val="0"/>
          <w:numId w:val="6"/>
        </w:numPr>
        <w:ind w:firstLineChars="0"/>
      </w:pPr>
      <w:r>
        <w:t>CCI</w:t>
      </w:r>
    </w:p>
    <w:p w14:paraId="2D98D7DE" w14:textId="77777777" w:rsidR="00DA6AD9" w:rsidRDefault="0008514D">
      <w:pPr>
        <w:pStyle w:val="af2"/>
      </w:pPr>
      <w:r>
        <w:tab/>
      </w:r>
      <w:r>
        <w:rPr>
          <w:position w:val="-112"/>
        </w:rPr>
        <w:object w:dxaOrig="3519" w:dyaOrig="2341" w14:anchorId="2E3EE7AC">
          <v:shape id="_x0000_i1048" type="#_x0000_t75" style="width:176pt;height:117pt" o:ole="">
            <v:imagedata r:id="rId103" o:title=""/>
          </v:shape>
          <o:OLEObject Type="Embed" ProgID="Equation.DSMT4" ShapeID="_x0000_i1048" DrawAspect="Content" ObjectID="_1776507918" r:id="rId1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18</w:instrText>
        </w:r>
      </w:fldSimple>
      <w:r>
        <w:instrText>)</w:instrText>
      </w:r>
      <w:r>
        <w:fldChar w:fldCharType="end"/>
      </w:r>
    </w:p>
    <w:p w14:paraId="5B9E1D2A" w14:textId="77777777" w:rsidR="00DA6AD9" w:rsidRDefault="0008514D">
      <w:pPr>
        <w:pStyle w:val="s"/>
        <w:ind w:firstLineChars="0" w:firstLine="0"/>
      </w:pPr>
      <w:r>
        <w:rPr>
          <w:rFonts w:hint="eastAsia"/>
        </w:rPr>
        <w:t>w</w:t>
      </w:r>
      <w:r>
        <w:t>here</w:t>
      </w:r>
    </w:p>
    <w:p w14:paraId="5BD1B2F7" w14:textId="77777777" w:rsidR="00DA6AD9" w:rsidRDefault="0008514D">
      <w:pPr>
        <w:pStyle w:val="af2"/>
      </w:pPr>
      <w:r>
        <w:lastRenderedPageBreak/>
        <w:tab/>
      </w:r>
      <w:r>
        <w:rPr>
          <w:position w:val="-102"/>
        </w:rPr>
        <w:object w:dxaOrig="6646" w:dyaOrig="2141" w14:anchorId="3E4A7E83">
          <v:shape id="_x0000_i1049" type="#_x0000_t75" style="width:332pt;height:107pt" o:ole="">
            <v:imagedata r:id="rId105" o:title=""/>
          </v:shape>
          <o:OLEObject Type="Embed" ProgID="Equation.DSMT4" ShapeID="_x0000_i1049" DrawAspect="Content" ObjectID="_1776507919" r:id="rId1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19</w:instrText>
        </w:r>
      </w:fldSimple>
      <w:r>
        <w:instrText>)</w:instrText>
      </w:r>
      <w:r>
        <w:fldChar w:fldCharType="end"/>
      </w:r>
    </w:p>
    <w:p w14:paraId="16CB9E5A" w14:textId="77777777" w:rsidR="00DA6AD9" w:rsidRDefault="0008514D">
      <w:pPr>
        <w:pStyle w:val="cumt"/>
        <w:spacing w:line="360" w:lineRule="auto"/>
        <w:ind w:firstLine="480"/>
      </w:pPr>
      <w:r>
        <w:t xml:space="preserve">The general observation model </w:t>
      </w:r>
      <w:r>
        <w:rPr>
          <w:iCs/>
        </w:rPr>
        <w:fldChar w:fldCharType="begin"/>
      </w:r>
      <w:r>
        <w:rPr>
          <w:iCs/>
        </w:rPr>
        <w:instrText xml:space="preserve"> </w:instrText>
      </w:r>
      <w:r>
        <w:rPr>
          <w:rFonts w:hint="eastAsia"/>
          <w:iCs/>
        </w:rPr>
        <w:instrText>GOTOBUTTON ZEqnNum359370  \* MERGEFORMAT</w:instrText>
      </w:r>
      <w:r>
        <w:rPr>
          <w:iCs/>
        </w:rPr>
        <w:instrText xml:space="preserve"> </w:instrText>
      </w:r>
      <w:r>
        <w:rPr>
          <w:iCs/>
        </w:rPr>
        <w:fldChar w:fldCharType="begin"/>
      </w:r>
      <w:r>
        <w:rPr>
          <w:iCs/>
        </w:rPr>
        <w:instrText xml:space="preserve"> REF ZEqnNum359370 \* Charformat \! \* MERGEFORMAT </w:instrText>
      </w:r>
      <w:r>
        <w:rPr>
          <w:iCs/>
        </w:rPr>
        <w:fldChar w:fldCharType="separate"/>
      </w:r>
      <w:r>
        <w:rPr>
          <w:iCs/>
        </w:rPr>
        <w:instrText>(16)</w:instrText>
      </w:r>
      <w:r>
        <w:rPr>
          <w:iCs/>
        </w:rPr>
        <w:fldChar w:fldCharType="end"/>
      </w:r>
      <w:r>
        <w:rPr>
          <w:iCs/>
        </w:rPr>
        <w:fldChar w:fldCharType="end"/>
      </w:r>
      <w:r>
        <w:t xml:space="preserve"> in the CCI model can be replaced by equation </w:t>
      </w:r>
      <w:r>
        <w:rPr>
          <w:iCs/>
        </w:rPr>
        <w:fldChar w:fldCharType="begin"/>
      </w:r>
      <w:r>
        <w:rPr>
          <w:iCs/>
        </w:rPr>
        <w:instrText xml:space="preserve"> </w:instrText>
      </w:r>
      <w:r>
        <w:rPr>
          <w:rFonts w:hint="eastAsia"/>
          <w:iCs/>
        </w:rPr>
        <w:instrText>GOTOBUTTON ZEqnNum839001  \* MERGEFORMAT</w:instrText>
      </w:r>
      <w:r>
        <w:rPr>
          <w:iCs/>
        </w:rPr>
        <w:instrText xml:space="preserve"> </w:instrText>
      </w:r>
      <w:r>
        <w:rPr>
          <w:iCs/>
        </w:rPr>
        <w:fldChar w:fldCharType="begin"/>
      </w:r>
      <w:r>
        <w:rPr>
          <w:iCs/>
        </w:rPr>
        <w:instrText xml:space="preserve"> REF ZEqnNum839001 \* Charformat \! \* MERGEFORMAT </w:instrText>
      </w:r>
      <w:r>
        <w:rPr>
          <w:iCs/>
        </w:rPr>
        <w:fldChar w:fldCharType="separate"/>
      </w:r>
      <w:r>
        <w:rPr>
          <w:iCs/>
        </w:rPr>
        <w:instrText>(10)</w:instrText>
      </w:r>
      <w:r>
        <w:rPr>
          <w:iCs/>
        </w:rPr>
        <w:fldChar w:fldCharType="end"/>
      </w:r>
      <w:r>
        <w:rPr>
          <w:iCs/>
        </w:rPr>
        <w:fldChar w:fldCharType="end"/>
      </w:r>
      <w:r>
        <w:rPr>
          <w:iCs/>
        </w:rPr>
        <w:t>, which means that the CCI model can be corrected without DCB or OSB products.</w:t>
      </w:r>
    </w:p>
    <w:p w14:paraId="1C869666" w14:textId="77777777" w:rsidR="00DA6AD9" w:rsidRDefault="0008514D">
      <w:pPr>
        <w:pStyle w:val="cumt"/>
        <w:numPr>
          <w:ilvl w:val="0"/>
          <w:numId w:val="6"/>
        </w:numPr>
        <w:ind w:firstLineChars="0"/>
      </w:pPr>
      <w:r>
        <w:t>CI</w:t>
      </w:r>
    </w:p>
    <w:p w14:paraId="72448744" w14:textId="77777777" w:rsidR="00DA6AD9" w:rsidRDefault="0008514D">
      <w:pPr>
        <w:pStyle w:val="af2"/>
      </w:pPr>
      <w:r>
        <w:tab/>
      </w:r>
      <w:r>
        <w:rPr>
          <w:position w:val="-74"/>
        </w:rPr>
        <w:object w:dxaOrig="3665" w:dyaOrig="1586" w14:anchorId="4AE436F0">
          <v:shape id="_x0000_i1050" type="#_x0000_t75" style="width:183pt;height:79.5pt" o:ole="">
            <v:imagedata r:id="rId107" o:title=""/>
          </v:shape>
          <o:OLEObject Type="Embed" ProgID="Equation.DSMT4" ShapeID="_x0000_i1050" DrawAspect="Content" ObjectID="_1776507920" r:id="rId1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20</w:instrText>
        </w:r>
      </w:fldSimple>
      <w:r>
        <w:instrText>)</w:instrText>
      </w:r>
      <w:r>
        <w:fldChar w:fldCharType="end"/>
      </w:r>
    </w:p>
    <w:p w14:paraId="4A062F18" w14:textId="77777777" w:rsidR="00DA6AD9" w:rsidRDefault="0008514D">
      <w:pPr>
        <w:pStyle w:val="s"/>
        <w:ind w:firstLineChars="0" w:firstLine="0"/>
      </w:pPr>
      <w:r>
        <w:rPr>
          <w:rFonts w:hint="eastAsia"/>
        </w:rPr>
        <w:t>w</w:t>
      </w:r>
      <w:r>
        <w:t>here</w:t>
      </w:r>
    </w:p>
    <w:p w14:paraId="6A497B11" w14:textId="77777777" w:rsidR="00DA6AD9" w:rsidRDefault="0008514D">
      <w:pPr>
        <w:pStyle w:val="af2"/>
        <w:jc w:val="right"/>
      </w:pPr>
      <w:r>
        <w:rPr>
          <w:position w:val="-72"/>
        </w:rPr>
        <w:object w:dxaOrig="7847" w:dyaOrig="1540" w14:anchorId="301C7CBD">
          <v:shape id="_x0000_i1051" type="#_x0000_t75" style="width:392.5pt;height:77pt" o:ole="">
            <v:imagedata r:id="rId109" o:title=""/>
          </v:shape>
          <o:OLEObject Type="Embed" ProgID="Equation.DSMT4" ShapeID="_x0000_i1051" DrawAspect="Content" ObjectID="_1776507921"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21</w:instrText>
        </w:r>
      </w:fldSimple>
      <w:r>
        <w:instrText>)</w:instrText>
      </w:r>
      <w:r>
        <w:fldChar w:fldCharType="end"/>
      </w:r>
    </w:p>
    <w:p w14:paraId="200322BB" w14:textId="77777777" w:rsidR="00DA6AD9" w:rsidRDefault="00DA6AD9">
      <w:pPr>
        <w:pStyle w:val="s"/>
        <w:ind w:firstLine="480"/>
      </w:pPr>
    </w:p>
    <w:p w14:paraId="33581476" w14:textId="77777777" w:rsidR="00DA6AD9" w:rsidRDefault="00DA6AD9">
      <w:pPr>
        <w:pStyle w:val="s"/>
        <w:ind w:firstLine="480"/>
      </w:pPr>
    </w:p>
    <w:p w14:paraId="5515B301" w14:textId="77777777" w:rsidR="00DA6AD9" w:rsidRDefault="00DA6AD9">
      <w:pPr>
        <w:pStyle w:val="s"/>
        <w:ind w:firstLine="480"/>
      </w:pPr>
    </w:p>
    <w:p w14:paraId="3C8119C9" w14:textId="77777777" w:rsidR="00DA6AD9" w:rsidRDefault="00DA6AD9">
      <w:pPr>
        <w:pStyle w:val="s"/>
        <w:ind w:firstLine="480"/>
      </w:pPr>
    </w:p>
    <w:p w14:paraId="3FC7077D" w14:textId="77777777" w:rsidR="00DA6AD9" w:rsidRDefault="00DA6AD9">
      <w:pPr>
        <w:pStyle w:val="s"/>
        <w:ind w:firstLine="480"/>
      </w:pPr>
    </w:p>
    <w:p w14:paraId="51772D96" w14:textId="77777777" w:rsidR="00DA6AD9" w:rsidRDefault="00DA6AD9">
      <w:pPr>
        <w:pStyle w:val="s"/>
        <w:ind w:firstLine="480"/>
      </w:pPr>
    </w:p>
    <w:p w14:paraId="641CB1E6" w14:textId="77777777" w:rsidR="00DA6AD9" w:rsidRDefault="00DA6AD9">
      <w:pPr>
        <w:pStyle w:val="s"/>
        <w:ind w:firstLine="480"/>
      </w:pPr>
    </w:p>
    <w:p w14:paraId="3BE1BFAA" w14:textId="77777777" w:rsidR="00DA6AD9" w:rsidRDefault="00DA6AD9">
      <w:pPr>
        <w:pStyle w:val="s"/>
        <w:ind w:firstLine="480"/>
      </w:pPr>
    </w:p>
    <w:p w14:paraId="5E82A0F1" w14:textId="77777777" w:rsidR="00DA6AD9" w:rsidRDefault="00DA6AD9">
      <w:pPr>
        <w:pStyle w:val="s"/>
        <w:ind w:firstLine="480"/>
      </w:pPr>
    </w:p>
    <w:p w14:paraId="546522A1" w14:textId="77777777" w:rsidR="00DA6AD9" w:rsidRDefault="00DA6AD9">
      <w:pPr>
        <w:pStyle w:val="s"/>
        <w:ind w:firstLine="480"/>
      </w:pPr>
    </w:p>
    <w:p w14:paraId="46EE559A" w14:textId="77777777" w:rsidR="00DA6AD9" w:rsidRDefault="00DA6AD9">
      <w:pPr>
        <w:pStyle w:val="s"/>
        <w:ind w:firstLine="480"/>
      </w:pPr>
    </w:p>
    <w:p w14:paraId="4056C9FD" w14:textId="77777777" w:rsidR="00DA6AD9" w:rsidRDefault="00DA6AD9">
      <w:pPr>
        <w:pStyle w:val="s"/>
        <w:ind w:firstLine="480"/>
      </w:pPr>
    </w:p>
    <w:p w14:paraId="5C8FCEF8" w14:textId="77777777" w:rsidR="00DA6AD9" w:rsidRDefault="00DA6AD9">
      <w:pPr>
        <w:pStyle w:val="s"/>
        <w:ind w:firstLine="480"/>
      </w:pPr>
    </w:p>
    <w:p w14:paraId="1403D4B1" w14:textId="77777777" w:rsidR="00DA6AD9" w:rsidRDefault="00DA6AD9">
      <w:pPr>
        <w:pStyle w:val="s"/>
        <w:ind w:firstLine="480"/>
      </w:pPr>
    </w:p>
    <w:p w14:paraId="7203408C" w14:textId="77777777" w:rsidR="00DA6AD9" w:rsidRDefault="00DA6AD9">
      <w:pPr>
        <w:pStyle w:val="s"/>
        <w:ind w:firstLine="480"/>
      </w:pPr>
    </w:p>
    <w:p w14:paraId="01D0282F" w14:textId="77777777" w:rsidR="00DA6AD9" w:rsidRDefault="00DA6AD9">
      <w:pPr>
        <w:pStyle w:val="s"/>
        <w:ind w:firstLine="480"/>
      </w:pPr>
    </w:p>
    <w:p w14:paraId="29A24727" w14:textId="77777777" w:rsidR="00DA6AD9" w:rsidRDefault="0008514D">
      <w:pPr>
        <w:pStyle w:val="cumtt2"/>
      </w:pPr>
      <w:bookmarkStart w:id="53" w:name="_Toc140524850"/>
      <w:r>
        <w:lastRenderedPageBreak/>
        <w:t>Example</w:t>
      </w:r>
      <w:r>
        <w:rPr>
          <w:rFonts w:hint="eastAsia"/>
        </w:rPr>
        <w:t>s</w:t>
      </w:r>
      <w:bookmarkEnd w:id="53"/>
    </w:p>
    <w:p w14:paraId="51905FDD" w14:textId="77777777" w:rsidR="00DA6AD9" w:rsidRDefault="0008514D">
      <w:pPr>
        <w:pStyle w:val="cumt"/>
        <w:numPr>
          <w:ilvl w:val="0"/>
          <w:numId w:val="6"/>
        </w:numPr>
        <w:spacing w:line="360" w:lineRule="auto"/>
        <w:ind w:firstLineChars="0"/>
        <w:rPr>
          <w:b/>
        </w:rPr>
      </w:pPr>
      <w:r>
        <w:rPr>
          <w:b/>
        </w:rPr>
        <w:t>Data Processing Strategies</w:t>
      </w:r>
    </w:p>
    <w:p w14:paraId="2ABA70B6" w14:textId="0AA471F6" w:rsidR="00DA6AD9" w:rsidRDefault="0008514D">
      <w:pPr>
        <w:pStyle w:val="cumt"/>
        <w:spacing w:line="360" w:lineRule="auto"/>
        <w:ind w:firstLine="480"/>
      </w:pPr>
      <w:r>
        <w:t xml:space="preserve">We select the GPS, Galileo and BDS observation of 20 MGEX stations in DOY 255, 2022 (sampling interval 30s), </w:t>
      </w:r>
      <w:r>
        <w:rPr>
          <w:rFonts w:hint="eastAsia"/>
        </w:rPr>
        <w:t>wh</w:t>
      </w:r>
      <w:r>
        <w:t xml:space="preserve">ich is listed as Figure 32. </w:t>
      </w:r>
      <w:ins w:id="54" w:author="Wang RaG" w:date="2023-08-05T00:21:00Z">
        <w:r w:rsidR="00DD2BCE" w:rsidRPr="00AE44E8">
          <w:rPr>
            <w:highlight w:val="yellow"/>
            <w:rPrChange w:id="55" w:author="Wang RaG" w:date="2023-08-05T00:23:00Z">
              <w:rPr/>
            </w:rPrChange>
          </w:rPr>
          <w:t xml:space="preserve">Users can find </w:t>
        </w:r>
      </w:ins>
      <w:ins w:id="56" w:author="Wang RaG" w:date="2023-08-05T00:22:00Z">
        <w:r w:rsidR="006A08A3" w:rsidRPr="00AE44E8">
          <w:rPr>
            <w:highlight w:val="yellow"/>
            <w:rPrChange w:id="57" w:author="Wang RaG" w:date="2023-08-05T00:23:00Z">
              <w:rPr/>
            </w:rPrChange>
          </w:rPr>
          <w:t>the dataset</w:t>
        </w:r>
      </w:ins>
      <w:ins w:id="58" w:author="Wang RaG" w:date="2023-08-05T00:21:00Z">
        <w:r w:rsidR="00DD2BCE" w:rsidRPr="00AE44E8">
          <w:rPr>
            <w:highlight w:val="yellow"/>
            <w:rPrChange w:id="59" w:author="Wang RaG" w:date="2023-08-05T00:23:00Z">
              <w:rPr/>
            </w:rPrChange>
          </w:rPr>
          <w:t xml:space="preserve"> and some examples under './</w:t>
        </w:r>
        <w:proofErr w:type="spellStart"/>
        <w:r w:rsidR="00DD2BCE" w:rsidRPr="00AE44E8">
          <w:rPr>
            <w:highlight w:val="yellow"/>
            <w:rPrChange w:id="60" w:author="Wang RaG" w:date="2023-08-05T00:23:00Z">
              <w:rPr/>
            </w:rPrChange>
          </w:rPr>
          <w:t>test_case</w:t>
        </w:r>
        <w:proofErr w:type="spellEnd"/>
        <w:r w:rsidR="00DD2BCE" w:rsidRPr="00AE44E8">
          <w:rPr>
            <w:highlight w:val="yellow"/>
            <w:rPrChange w:id="61" w:author="Wang RaG" w:date="2023-08-05T00:23:00Z">
              <w:rPr/>
            </w:rPrChange>
          </w:rPr>
          <w:t>/files'.</w:t>
        </w:r>
      </w:ins>
      <w:ins w:id="62" w:author="Wang RaG" w:date="2023-08-05T00:22:00Z">
        <w:r w:rsidR="00CC1BA4" w:rsidRPr="00AE44E8">
          <w:rPr>
            <w:highlight w:val="yellow"/>
            <w:rPrChange w:id="63" w:author="Wang RaG" w:date="2023-08-05T00:23:00Z">
              <w:rPr/>
            </w:rPrChange>
          </w:rPr>
          <w:t xml:space="preserve"> The dataset includes required files to performance PPP solutions.</w:t>
        </w:r>
        <w:r w:rsidR="00CC1BA4">
          <w:t xml:space="preserve"> </w:t>
        </w:r>
      </w:ins>
      <w:r>
        <w:t>The precise satellite orbit and clock products used in PPP experiments provided by the GFZ AC. The DCB product is provided by the CAS AC and the Observable-specific Signal Bias (OSB) product is provided by WHU AC. In experiments, static and kinematic PPP are tested. The coordinate parameters of the static PPP solution are constant estimates, while the coordinate parameters of the kinematics PPP are set as white noise model.</w:t>
      </w:r>
      <w:r>
        <w:rPr>
          <w:rFonts w:hint="eastAsia"/>
        </w:rPr>
        <w:t xml:space="preserve"> </w:t>
      </w:r>
      <w:r>
        <w:t>Since the similar frequencies for B1I and B1C, and the large combined noise, FiPPP software adopts the combination of B3I/B1C and B2a/B1I in the IF PPP model. Strategies for PPP solution can refer to Table 2.</w:t>
      </w:r>
    </w:p>
    <w:p w14:paraId="4D82BE46" w14:textId="77777777" w:rsidR="00DA6AD9" w:rsidRDefault="0008514D">
      <w:pPr>
        <w:pStyle w:val="12"/>
        <w:ind w:firstLine="420"/>
      </w:pPr>
      <w:r>
        <w:rPr>
          <w:noProof/>
        </w:rPr>
        <w:drawing>
          <wp:inline distT="0" distB="0" distL="0" distR="0" wp14:anchorId="4FEA398C" wp14:editId="67AE965C">
            <wp:extent cx="4781550" cy="2402840"/>
            <wp:effectExtent l="0" t="0" r="0" b="0"/>
            <wp:docPr id="34" name="Picture 34" descr="C:\Users\huchao\AppData\Local\Temp\ksohtml1097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huchao\AppData\Local\Temp\ksohtml10972\wps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799631" cy="2412469"/>
                    </a:xfrm>
                    <a:prstGeom prst="rect">
                      <a:avLst/>
                    </a:prstGeom>
                    <a:noFill/>
                    <a:ln>
                      <a:noFill/>
                    </a:ln>
                  </pic:spPr>
                </pic:pic>
              </a:graphicData>
            </a:graphic>
          </wp:inline>
        </w:drawing>
      </w:r>
    </w:p>
    <w:p w14:paraId="2BCA5A33" w14:textId="77777777" w:rsidR="00DA6AD9" w:rsidRDefault="0008514D">
      <w:pPr>
        <w:pStyle w:val="cumt"/>
        <w:spacing w:line="360" w:lineRule="auto"/>
        <w:ind w:firstLineChars="0" w:firstLine="0"/>
        <w:jc w:val="center"/>
      </w:pPr>
      <w:r>
        <w:rPr>
          <w:rFonts w:hint="eastAsia"/>
        </w:rPr>
        <w:t>F</w:t>
      </w:r>
      <w:r>
        <w:t>igure 32 The stations distribution of PPP experiments</w:t>
      </w:r>
    </w:p>
    <w:p w14:paraId="0CF3170B" w14:textId="77777777" w:rsidR="00DA6AD9" w:rsidRDefault="0008514D">
      <w:pPr>
        <w:pStyle w:val="cumt"/>
        <w:spacing w:line="360" w:lineRule="auto"/>
        <w:ind w:firstLineChars="0" w:firstLine="0"/>
        <w:jc w:val="center"/>
      </w:pPr>
      <w:r>
        <w:rPr>
          <w:rFonts w:hint="eastAsia"/>
        </w:rPr>
        <w:t>Table 2 Strategies used in PPP experiments</w:t>
      </w:r>
    </w:p>
    <w:tbl>
      <w:tblPr>
        <w:tblStyle w:val="ab"/>
        <w:tblW w:w="822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4"/>
        <w:gridCol w:w="5538"/>
      </w:tblGrid>
      <w:tr w:rsidR="00DA6AD9" w14:paraId="7F6EB8E6" w14:textId="77777777">
        <w:trPr>
          <w:jc w:val="center"/>
        </w:trPr>
        <w:tc>
          <w:tcPr>
            <w:tcW w:w="2684" w:type="dxa"/>
            <w:tcBorders>
              <w:top w:val="single" w:sz="4" w:space="0" w:color="auto"/>
              <w:bottom w:val="single" w:sz="4" w:space="0" w:color="auto"/>
            </w:tcBorders>
            <w:vAlign w:val="center"/>
          </w:tcPr>
          <w:p w14:paraId="64C7C388" w14:textId="77777777" w:rsidR="00DA6AD9" w:rsidRDefault="0008514D">
            <w:pPr>
              <w:ind w:firstLineChars="0" w:firstLine="0"/>
              <w:jc w:val="center"/>
              <w:rPr>
                <w:sz w:val="24"/>
              </w:rPr>
            </w:pPr>
            <w:r>
              <w:rPr>
                <w:rFonts w:hint="eastAsia"/>
                <w:sz w:val="24"/>
              </w:rPr>
              <w:t>Ite</w:t>
            </w:r>
            <w:r>
              <w:rPr>
                <w:sz w:val="24"/>
              </w:rPr>
              <w:t>ms</w:t>
            </w:r>
          </w:p>
        </w:tc>
        <w:tc>
          <w:tcPr>
            <w:tcW w:w="5538" w:type="dxa"/>
            <w:tcBorders>
              <w:top w:val="single" w:sz="4" w:space="0" w:color="auto"/>
              <w:bottom w:val="single" w:sz="4" w:space="0" w:color="auto"/>
            </w:tcBorders>
            <w:vAlign w:val="center"/>
          </w:tcPr>
          <w:p w14:paraId="5EA51DA2" w14:textId="77777777" w:rsidR="00DA6AD9" w:rsidRDefault="0008514D">
            <w:pPr>
              <w:ind w:firstLineChars="0" w:firstLine="0"/>
              <w:jc w:val="center"/>
              <w:rPr>
                <w:sz w:val="24"/>
              </w:rPr>
            </w:pPr>
            <w:r>
              <w:rPr>
                <w:sz w:val="24"/>
              </w:rPr>
              <w:t>Strategy</w:t>
            </w:r>
          </w:p>
        </w:tc>
      </w:tr>
      <w:tr w:rsidR="00DA6AD9" w14:paraId="0E524D18" w14:textId="77777777">
        <w:trPr>
          <w:jc w:val="center"/>
        </w:trPr>
        <w:tc>
          <w:tcPr>
            <w:tcW w:w="2684" w:type="dxa"/>
            <w:tcBorders>
              <w:top w:val="single" w:sz="4" w:space="0" w:color="auto"/>
              <w:bottom w:val="nil"/>
            </w:tcBorders>
            <w:vAlign w:val="center"/>
          </w:tcPr>
          <w:p w14:paraId="55B842B8" w14:textId="77777777" w:rsidR="00DA6AD9" w:rsidRDefault="0008514D">
            <w:pPr>
              <w:ind w:firstLineChars="0" w:firstLine="0"/>
              <w:jc w:val="center"/>
              <w:rPr>
                <w:sz w:val="24"/>
              </w:rPr>
            </w:pPr>
            <w:r>
              <w:rPr>
                <w:rFonts w:hint="eastAsia"/>
                <w:sz w:val="24"/>
              </w:rPr>
              <w:t>Data</w:t>
            </w:r>
            <w:r>
              <w:rPr>
                <w:sz w:val="24"/>
              </w:rPr>
              <w:t xml:space="preserve"> source</w:t>
            </w:r>
          </w:p>
        </w:tc>
        <w:tc>
          <w:tcPr>
            <w:tcW w:w="5538" w:type="dxa"/>
            <w:tcBorders>
              <w:top w:val="single" w:sz="4" w:space="0" w:color="auto"/>
              <w:bottom w:val="nil"/>
            </w:tcBorders>
            <w:vAlign w:val="center"/>
          </w:tcPr>
          <w:p w14:paraId="18E46DBB" w14:textId="77777777" w:rsidR="00DA6AD9" w:rsidRDefault="0008514D">
            <w:pPr>
              <w:ind w:firstLineChars="0" w:firstLine="0"/>
              <w:jc w:val="center"/>
              <w:rPr>
                <w:sz w:val="24"/>
              </w:rPr>
            </w:pPr>
            <w:r>
              <w:rPr>
                <w:sz w:val="24"/>
              </w:rPr>
              <w:t>MGEX stations observation data in DOY 255, 2022 (sampling interval 30s)</w:t>
            </w:r>
          </w:p>
        </w:tc>
      </w:tr>
      <w:tr w:rsidR="00DA6AD9" w14:paraId="5C8BA141" w14:textId="77777777">
        <w:trPr>
          <w:jc w:val="center"/>
        </w:trPr>
        <w:tc>
          <w:tcPr>
            <w:tcW w:w="2684" w:type="dxa"/>
            <w:tcBorders>
              <w:top w:val="nil"/>
            </w:tcBorders>
            <w:vAlign w:val="center"/>
          </w:tcPr>
          <w:p w14:paraId="06644101" w14:textId="77777777" w:rsidR="00DA6AD9" w:rsidRDefault="0008514D">
            <w:pPr>
              <w:ind w:firstLineChars="0" w:firstLine="0"/>
              <w:jc w:val="center"/>
              <w:rPr>
                <w:sz w:val="24"/>
              </w:rPr>
            </w:pPr>
            <w:r>
              <w:rPr>
                <w:rFonts w:hint="eastAsia"/>
                <w:sz w:val="24"/>
              </w:rPr>
              <w:t>S</w:t>
            </w:r>
            <w:r>
              <w:rPr>
                <w:sz w:val="24"/>
              </w:rPr>
              <w:t>atellite elevation mask</w:t>
            </w:r>
          </w:p>
        </w:tc>
        <w:tc>
          <w:tcPr>
            <w:tcW w:w="5538" w:type="dxa"/>
            <w:tcBorders>
              <w:top w:val="nil"/>
            </w:tcBorders>
            <w:vAlign w:val="center"/>
          </w:tcPr>
          <w:p w14:paraId="4F1E6814" w14:textId="77777777" w:rsidR="00DA6AD9" w:rsidRDefault="0008514D">
            <w:pPr>
              <w:ind w:firstLineChars="0" w:firstLine="0"/>
              <w:jc w:val="center"/>
              <w:rPr>
                <w:sz w:val="24"/>
              </w:rPr>
            </w:pPr>
            <w:r>
              <w:rPr>
                <w:rFonts w:hint="eastAsia"/>
                <w:sz w:val="24"/>
              </w:rPr>
              <w:t>1</w:t>
            </w:r>
            <w:r>
              <w:rPr>
                <w:sz w:val="24"/>
              </w:rPr>
              <w:t>0</w:t>
            </w:r>
            <w:r>
              <w:rPr>
                <w:rFonts w:hint="eastAsia"/>
                <w:sz w:val="24"/>
              </w:rPr>
              <w:t>°</w:t>
            </w:r>
          </w:p>
        </w:tc>
      </w:tr>
      <w:tr w:rsidR="00DA6AD9" w14:paraId="4E9E199B" w14:textId="77777777">
        <w:trPr>
          <w:jc w:val="center"/>
        </w:trPr>
        <w:tc>
          <w:tcPr>
            <w:tcW w:w="2684" w:type="dxa"/>
            <w:vAlign w:val="center"/>
          </w:tcPr>
          <w:p w14:paraId="73B61A38" w14:textId="77777777" w:rsidR="00DA6AD9" w:rsidRDefault="0008514D">
            <w:pPr>
              <w:ind w:firstLineChars="0" w:firstLine="0"/>
              <w:jc w:val="center"/>
              <w:rPr>
                <w:sz w:val="24"/>
              </w:rPr>
            </w:pPr>
            <w:r>
              <w:rPr>
                <w:rFonts w:hint="eastAsia"/>
                <w:sz w:val="24"/>
              </w:rPr>
              <w:t>E</w:t>
            </w:r>
            <w:r>
              <w:rPr>
                <w:sz w:val="24"/>
              </w:rPr>
              <w:t>stimator</w:t>
            </w:r>
          </w:p>
        </w:tc>
        <w:tc>
          <w:tcPr>
            <w:tcW w:w="5538" w:type="dxa"/>
            <w:vAlign w:val="center"/>
          </w:tcPr>
          <w:p w14:paraId="2C18CDDB" w14:textId="77777777" w:rsidR="00DA6AD9" w:rsidRDefault="0008514D">
            <w:pPr>
              <w:ind w:firstLineChars="0" w:firstLine="0"/>
              <w:jc w:val="center"/>
              <w:rPr>
                <w:sz w:val="24"/>
              </w:rPr>
            </w:pPr>
            <w:r>
              <w:rPr>
                <w:rFonts w:eastAsia="等线"/>
                <w:bCs/>
                <w:sz w:val="24"/>
              </w:rPr>
              <w:t>S</w:t>
            </w:r>
            <w:r>
              <w:rPr>
                <w:rFonts w:eastAsia="等线" w:hint="eastAsia"/>
                <w:bCs/>
                <w:sz w:val="24"/>
              </w:rPr>
              <w:t xml:space="preserve">equential </w:t>
            </w:r>
            <w:r>
              <w:rPr>
                <w:rFonts w:eastAsia="等线"/>
                <w:bCs/>
                <w:sz w:val="24"/>
              </w:rPr>
              <w:t>L</w:t>
            </w:r>
            <w:r>
              <w:rPr>
                <w:rFonts w:eastAsia="等线" w:hint="eastAsia"/>
                <w:bCs/>
                <w:sz w:val="24"/>
              </w:rPr>
              <w:t xml:space="preserve">east </w:t>
            </w:r>
            <w:r>
              <w:rPr>
                <w:rFonts w:eastAsia="等线"/>
                <w:bCs/>
                <w:sz w:val="24"/>
              </w:rPr>
              <w:t>S</w:t>
            </w:r>
            <w:r>
              <w:rPr>
                <w:rFonts w:eastAsia="等线" w:hint="eastAsia"/>
                <w:bCs/>
                <w:sz w:val="24"/>
              </w:rPr>
              <w:t>quares</w:t>
            </w:r>
            <w:r>
              <w:rPr>
                <w:rFonts w:eastAsia="等线"/>
                <w:bCs/>
                <w:sz w:val="24"/>
              </w:rPr>
              <w:t xml:space="preserve"> filtering algorithm</w:t>
            </w:r>
          </w:p>
        </w:tc>
      </w:tr>
      <w:tr w:rsidR="00DA6AD9" w14:paraId="58D88465" w14:textId="77777777">
        <w:trPr>
          <w:jc w:val="center"/>
        </w:trPr>
        <w:tc>
          <w:tcPr>
            <w:tcW w:w="2684" w:type="dxa"/>
            <w:vAlign w:val="center"/>
          </w:tcPr>
          <w:p w14:paraId="2249415A" w14:textId="77777777" w:rsidR="00DA6AD9" w:rsidRDefault="0008514D">
            <w:pPr>
              <w:ind w:firstLineChars="0" w:firstLine="0"/>
              <w:jc w:val="center"/>
              <w:rPr>
                <w:sz w:val="24"/>
              </w:rPr>
            </w:pPr>
            <w:r>
              <w:rPr>
                <w:rFonts w:hint="eastAsia"/>
                <w:sz w:val="24"/>
              </w:rPr>
              <w:t>W</w:t>
            </w:r>
            <w:r>
              <w:rPr>
                <w:sz w:val="24"/>
              </w:rPr>
              <w:t>eighting scheme</w:t>
            </w:r>
          </w:p>
        </w:tc>
        <w:tc>
          <w:tcPr>
            <w:tcW w:w="5538" w:type="dxa"/>
            <w:vAlign w:val="center"/>
          </w:tcPr>
          <w:p w14:paraId="6F5CDEB4" w14:textId="77777777" w:rsidR="00DA6AD9" w:rsidRDefault="0008514D">
            <w:pPr>
              <w:ind w:firstLineChars="0" w:firstLine="0"/>
              <w:jc w:val="center"/>
              <w:rPr>
                <w:sz w:val="24"/>
              </w:rPr>
            </w:pPr>
            <w:r>
              <w:rPr>
                <w:rFonts w:hint="eastAsia"/>
                <w:sz w:val="24"/>
              </w:rPr>
              <w:t>E</w:t>
            </w:r>
            <w:r>
              <w:rPr>
                <w:sz w:val="24"/>
              </w:rPr>
              <w:t xml:space="preserve">levation-dependent weight; 0.003m and 0.3m for GPS and Galileo raw phase and code, respectively; 0.006m and 0.6m for BDS raw phase and code, </w:t>
            </w:r>
            <w:r>
              <w:rPr>
                <w:sz w:val="24"/>
              </w:rPr>
              <w:lastRenderedPageBreak/>
              <w:t>respectively.</w:t>
            </w:r>
          </w:p>
        </w:tc>
      </w:tr>
      <w:tr w:rsidR="00DA6AD9" w14:paraId="4C295FF7" w14:textId="77777777">
        <w:trPr>
          <w:jc w:val="center"/>
        </w:trPr>
        <w:tc>
          <w:tcPr>
            <w:tcW w:w="2684" w:type="dxa"/>
            <w:vAlign w:val="center"/>
          </w:tcPr>
          <w:p w14:paraId="055BEAD7" w14:textId="77777777" w:rsidR="00DA6AD9" w:rsidRDefault="0008514D">
            <w:pPr>
              <w:ind w:firstLineChars="0" w:firstLine="0"/>
              <w:jc w:val="center"/>
              <w:rPr>
                <w:sz w:val="24"/>
              </w:rPr>
            </w:pPr>
            <w:r>
              <w:rPr>
                <w:rFonts w:hint="eastAsia"/>
                <w:sz w:val="24"/>
              </w:rPr>
              <w:lastRenderedPageBreak/>
              <w:t>P</w:t>
            </w:r>
            <w:r>
              <w:rPr>
                <w:sz w:val="24"/>
              </w:rPr>
              <w:t>CO/PCV</w:t>
            </w:r>
          </w:p>
        </w:tc>
        <w:tc>
          <w:tcPr>
            <w:tcW w:w="5538" w:type="dxa"/>
            <w:vAlign w:val="center"/>
          </w:tcPr>
          <w:p w14:paraId="324CECE8" w14:textId="77777777" w:rsidR="00DA6AD9" w:rsidRDefault="0008514D">
            <w:pPr>
              <w:ind w:firstLineChars="0" w:firstLine="0"/>
              <w:jc w:val="center"/>
              <w:rPr>
                <w:sz w:val="24"/>
              </w:rPr>
            </w:pPr>
            <w:r>
              <w:rPr>
                <w:rFonts w:hint="eastAsia"/>
                <w:sz w:val="24"/>
              </w:rPr>
              <w:t>i</w:t>
            </w:r>
            <w:r>
              <w:rPr>
                <w:sz w:val="24"/>
              </w:rPr>
              <w:t>gs14_2196.atx</w:t>
            </w:r>
          </w:p>
        </w:tc>
      </w:tr>
      <w:tr w:rsidR="00DA6AD9" w14:paraId="5E31A605" w14:textId="77777777">
        <w:trPr>
          <w:jc w:val="center"/>
        </w:trPr>
        <w:tc>
          <w:tcPr>
            <w:tcW w:w="2684" w:type="dxa"/>
            <w:vAlign w:val="center"/>
          </w:tcPr>
          <w:p w14:paraId="6A535ED8" w14:textId="77777777" w:rsidR="00DA6AD9" w:rsidRDefault="0008514D">
            <w:pPr>
              <w:ind w:firstLineChars="0" w:firstLine="0"/>
              <w:jc w:val="center"/>
              <w:rPr>
                <w:sz w:val="24"/>
              </w:rPr>
            </w:pPr>
            <w:r>
              <w:rPr>
                <w:sz w:val="24"/>
              </w:rPr>
              <w:t>DCB correction</w:t>
            </w:r>
          </w:p>
        </w:tc>
        <w:tc>
          <w:tcPr>
            <w:tcW w:w="5538" w:type="dxa"/>
            <w:vAlign w:val="center"/>
          </w:tcPr>
          <w:p w14:paraId="1B6A75B0" w14:textId="77777777" w:rsidR="00DA6AD9" w:rsidRDefault="0008514D">
            <w:pPr>
              <w:ind w:firstLineChars="0" w:firstLine="0"/>
              <w:jc w:val="center"/>
              <w:rPr>
                <w:sz w:val="24"/>
              </w:rPr>
            </w:pPr>
            <w:r>
              <w:rPr>
                <w:sz w:val="24"/>
              </w:rPr>
              <w:t>DCB products from CAS</w:t>
            </w:r>
          </w:p>
        </w:tc>
      </w:tr>
      <w:tr w:rsidR="00DA6AD9" w14:paraId="3B839152" w14:textId="77777777">
        <w:trPr>
          <w:jc w:val="center"/>
        </w:trPr>
        <w:tc>
          <w:tcPr>
            <w:tcW w:w="2684" w:type="dxa"/>
            <w:vAlign w:val="center"/>
          </w:tcPr>
          <w:p w14:paraId="31BAF9CA" w14:textId="77777777" w:rsidR="00DA6AD9" w:rsidRDefault="0008514D">
            <w:pPr>
              <w:ind w:firstLineChars="0" w:firstLine="0"/>
              <w:jc w:val="center"/>
              <w:rPr>
                <w:sz w:val="24"/>
              </w:rPr>
            </w:pPr>
            <w:r>
              <w:rPr>
                <w:rFonts w:hint="eastAsia"/>
                <w:sz w:val="24"/>
              </w:rPr>
              <w:t>O</w:t>
            </w:r>
            <w:r>
              <w:rPr>
                <w:sz w:val="24"/>
              </w:rPr>
              <w:t>SB correction</w:t>
            </w:r>
          </w:p>
        </w:tc>
        <w:tc>
          <w:tcPr>
            <w:tcW w:w="5538" w:type="dxa"/>
            <w:vAlign w:val="center"/>
          </w:tcPr>
          <w:p w14:paraId="6D0D8A67" w14:textId="77777777" w:rsidR="00DA6AD9" w:rsidRDefault="0008514D">
            <w:pPr>
              <w:ind w:firstLineChars="0" w:firstLine="0"/>
              <w:jc w:val="center"/>
              <w:rPr>
                <w:sz w:val="24"/>
              </w:rPr>
            </w:pPr>
            <w:r>
              <w:rPr>
                <w:sz w:val="24"/>
              </w:rPr>
              <w:t>OSB products from WUM</w:t>
            </w:r>
          </w:p>
        </w:tc>
      </w:tr>
      <w:tr w:rsidR="00DA6AD9" w14:paraId="24A574CA" w14:textId="77777777">
        <w:trPr>
          <w:jc w:val="center"/>
        </w:trPr>
        <w:tc>
          <w:tcPr>
            <w:tcW w:w="2684" w:type="dxa"/>
            <w:vAlign w:val="center"/>
          </w:tcPr>
          <w:p w14:paraId="416AD307" w14:textId="77777777" w:rsidR="00DA6AD9" w:rsidRDefault="0008514D">
            <w:pPr>
              <w:ind w:firstLineChars="0" w:firstLine="0"/>
              <w:jc w:val="center"/>
              <w:rPr>
                <w:sz w:val="24"/>
              </w:rPr>
            </w:pPr>
            <w:r>
              <w:rPr>
                <w:rFonts w:hint="eastAsia"/>
                <w:sz w:val="24"/>
              </w:rPr>
              <w:t>S</w:t>
            </w:r>
            <w:r>
              <w:rPr>
                <w:sz w:val="24"/>
              </w:rPr>
              <w:t>atellite orbit and clock</w:t>
            </w:r>
          </w:p>
        </w:tc>
        <w:tc>
          <w:tcPr>
            <w:tcW w:w="5538" w:type="dxa"/>
            <w:vAlign w:val="center"/>
          </w:tcPr>
          <w:p w14:paraId="3A2E7E06" w14:textId="77777777" w:rsidR="00DA6AD9" w:rsidRDefault="0008514D">
            <w:pPr>
              <w:ind w:firstLineChars="0" w:firstLine="0"/>
              <w:jc w:val="center"/>
              <w:rPr>
                <w:sz w:val="24"/>
              </w:rPr>
            </w:pPr>
            <w:r>
              <w:rPr>
                <w:sz w:val="24"/>
              </w:rPr>
              <w:t>Products from GFZ</w:t>
            </w:r>
          </w:p>
        </w:tc>
      </w:tr>
      <w:tr w:rsidR="00DA6AD9" w14:paraId="19ABB324" w14:textId="77777777">
        <w:trPr>
          <w:jc w:val="center"/>
        </w:trPr>
        <w:tc>
          <w:tcPr>
            <w:tcW w:w="2684" w:type="dxa"/>
            <w:vAlign w:val="center"/>
          </w:tcPr>
          <w:p w14:paraId="7A7E1D3B" w14:textId="77777777" w:rsidR="00DA6AD9" w:rsidRDefault="0008514D">
            <w:pPr>
              <w:ind w:firstLineChars="0" w:firstLine="0"/>
              <w:jc w:val="center"/>
              <w:rPr>
                <w:sz w:val="24"/>
              </w:rPr>
            </w:pPr>
            <w:r>
              <w:rPr>
                <w:rFonts w:hint="eastAsia"/>
                <w:sz w:val="24"/>
              </w:rPr>
              <w:t>T</w:t>
            </w:r>
            <w:r>
              <w:rPr>
                <w:sz w:val="24"/>
              </w:rPr>
              <w:t>ropospheric delay</w:t>
            </w:r>
          </w:p>
        </w:tc>
        <w:tc>
          <w:tcPr>
            <w:tcW w:w="5538" w:type="dxa"/>
            <w:vAlign w:val="center"/>
          </w:tcPr>
          <w:p w14:paraId="533454F2" w14:textId="77777777" w:rsidR="00DA6AD9" w:rsidRDefault="0008514D">
            <w:pPr>
              <w:ind w:firstLineChars="0" w:firstLine="0"/>
              <w:jc w:val="center"/>
              <w:rPr>
                <w:sz w:val="24"/>
              </w:rPr>
            </w:pPr>
            <w:r>
              <w:rPr>
                <w:sz w:val="24"/>
              </w:rPr>
              <w:t>Zenith Hydrostatic Delays (ZHD) are corrected using the Saastamoinen model, and Zenith Wet Delays (ZWD) are estimated using random walk</w:t>
            </w:r>
          </w:p>
        </w:tc>
      </w:tr>
      <w:tr w:rsidR="00DA6AD9" w14:paraId="4821DB7C" w14:textId="77777777">
        <w:trPr>
          <w:jc w:val="center"/>
        </w:trPr>
        <w:tc>
          <w:tcPr>
            <w:tcW w:w="2684" w:type="dxa"/>
            <w:vAlign w:val="center"/>
          </w:tcPr>
          <w:p w14:paraId="6B041CC7" w14:textId="77777777" w:rsidR="00DA6AD9" w:rsidRDefault="0008514D">
            <w:pPr>
              <w:ind w:firstLineChars="0" w:firstLine="0"/>
              <w:jc w:val="center"/>
              <w:rPr>
                <w:sz w:val="24"/>
              </w:rPr>
            </w:pPr>
            <w:r>
              <w:rPr>
                <w:rFonts w:hint="eastAsia"/>
                <w:sz w:val="24"/>
              </w:rPr>
              <w:t>I</w:t>
            </w:r>
            <w:r>
              <w:rPr>
                <w:sz w:val="24"/>
              </w:rPr>
              <w:t>onosphere delay</w:t>
            </w:r>
          </w:p>
        </w:tc>
        <w:tc>
          <w:tcPr>
            <w:tcW w:w="5538" w:type="dxa"/>
            <w:vAlign w:val="center"/>
          </w:tcPr>
          <w:p w14:paraId="17D1010C" w14:textId="77777777" w:rsidR="00DA6AD9" w:rsidRDefault="0008514D">
            <w:pPr>
              <w:ind w:firstLineChars="0" w:firstLine="0"/>
              <w:jc w:val="center"/>
              <w:rPr>
                <w:sz w:val="24"/>
              </w:rPr>
            </w:pPr>
            <w:r>
              <w:rPr>
                <w:rFonts w:hint="eastAsia"/>
                <w:sz w:val="24"/>
              </w:rPr>
              <w:t>E</w:t>
            </w:r>
            <w:r>
              <w:rPr>
                <w:sz w:val="24"/>
              </w:rPr>
              <w:t>stimated using random walk in UC PPP model</w:t>
            </w:r>
          </w:p>
        </w:tc>
      </w:tr>
      <w:tr w:rsidR="00DA6AD9" w14:paraId="04621822" w14:textId="77777777">
        <w:trPr>
          <w:jc w:val="center"/>
        </w:trPr>
        <w:tc>
          <w:tcPr>
            <w:tcW w:w="2684" w:type="dxa"/>
            <w:vAlign w:val="center"/>
          </w:tcPr>
          <w:p w14:paraId="55EE11BE" w14:textId="77777777" w:rsidR="00DA6AD9" w:rsidRDefault="0008514D">
            <w:pPr>
              <w:ind w:firstLineChars="0" w:firstLine="0"/>
              <w:jc w:val="center"/>
              <w:rPr>
                <w:sz w:val="24"/>
              </w:rPr>
            </w:pPr>
            <w:r>
              <w:rPr>
                <w:rFonts w:hint="eastAsia"/>
                <w:sz w:val="24"/>
              </w:rPr>
              <w:t>Tide</w:t>
            </w:r>
            <w:r>
              <w:rPr>
                <w:sz w:val="24"/>
              </w:rPr>
              <w:t xml:space="preserve"> effect</w:t>
            </w:r>
          </w:p>
        </w:tc>
        <w:tc>
          <w:tcPr>
            <w:tcW w:w="5538" w:type="dxa"/>
            <w:vAlign w:val="center"/>
          </w:tcPr>
          <w:p w14:paraId="292B7CDE" w14:textId="77777777" w:rsidR="00DA6AD9" w:rsidRDefault="0008514D">
            <w:pPr>
              <w:ind w:firstLineChars="0" w:firstLine="0"/>
              <w:jc w:val="center"/>
              <w:rPr>
                <w:sz w:val="24"/>
              </w:rPr>
            </w:pPr>
            <w:r>
              <w:rPr>
                <w:rFonts w:hint="eastAsia"/>
                <w:sz w:val="24"/>
              </w:rPr>
              <w:t>S</w:t>
            </w:r>
            <w:r>
              <w:rPr>
                <w:sz w:val="24"/>
              </w:rPr>
              <w:t>olid Earth, pole and ocean tide</w:t>
            </w:r>
          </w:p>
        </w:tc>
      </w:tr>
      <w:tr w:rsidR="00DA6AD9" w14:paraId="5647F65D" w14:textId="77777777">
        <w:trPr>
          <w:jc w:val="center"/>
        </w:trPr>
        <w:tc>
          <w:tcPr>
            <w:tcW w:w="2684" w:type="dxa"/>
            <w:vAlign w:val="center"/>
          </w:tcPr>
          <w:p w14:paraId="42448EC4" w14:textId="77777777" w:rsidR="00DA6AD9" w:rsidRDefault="0008514D">
            <w:pPr>
              <w:ind w:firstLineChars="0" w:firstLine="0"/>
              <w:jc w:val="center"/>
              <w:rPr>
                <w:sz w:val="24"/>
              </w:rPr>
            </w:pPr>
            <w:r>
              <w:rPr>
                <w:rFonts w:hint="eastAsia"/>
                <w:sz w:val="24"/>
              </w:rPr>
              <w:t>S</w:t>
            </w:r>
            <w:r>
              <w:rPr>
                <w:sz w:val="24"/>
              </w:rPr>
              <w:t>tation coordinates</w:t>
            </w:r>
          </w:p>
        </w:tc>
        <w:tc>
          <w:tcPr>
            <w:tcW w:w="5538" w:type="dxa"/>
            <w:vAlign w:val="center"/>
          </w:tcPr>
          <w:p w14:paraId="5B25DACE" w14:textId="77777777" w:rsidR="00DA6AD9" w:rsidRDefault="0008514D">
            <w:pPr>
              <w:ind w:firstLineChars="0" w:firstLine="0"/>
              <w:jc w:val="center"/>
              <w:rPr>
                <w:sz w:val="24"/>
              </w:rPr>
            </w:pPr>
            <w:r>
              <w:rPr>
                <w:rFonts w:hint="eastAsia"/>
                <w:sz w:val="24"/>
              </w:rPr>
              <w:t>S</w:t>
            </w:r>
            <w:r>
              <w:rPr>
                <w:sz w:val="24"/>
              </w:rPr>
              <w:t>tatic: estimated as constants; kinematic: estimated using white noise process</w:t>
            </w:r>
          </w:p>
        </w:tc>
      </w:tr>
      <w:tr w:rsidR="00DA6AD9" w14:paraId="4003D89C" w14:textId="77777777">
        <w:trPr>
          <w:jc w:val="center"/>
        </w:trPr>
        <w:tc>
          <w:tcPr>
            <w:tcW w:w="2684" w:type="dxa"/>
            <w:vAlign w:val="center"/>
          </w:tcPr>
          <w:p w14:paraId="21C32C59" w14:textId="77777777" w:rsidR="00DA6AD9" w:rsidRDefault="0008514D">
            <w:pPr>
              <w:ind w:firstLineChars="0" w:firstLine="0"/>
              <w:jc w:val="center"/>
              <w:rPr>
                <w:sz w:val="24"/>
              </w:rPr>
            </w:pPr>
            <w:r>
              <w:rPr>
                <w:rFonts w:hint="eastAsia"/>
                <w:sz w:val="24"/>
              </w:rPr>
              <w:t>R</w:t>
            </w:r>
            <w:r>
              <w:rPr>
                <w:sz w:val="24"/>
              </w:rPr>
              <w:t>eceiver clock</w:t>
            </w:r>
          </w:p>
        </w:tc>
        <w:tc>
          <w:tcPr>
            <w:tcW w:w="5538" w:type="dxa"/>
            <w:vAlign w:val="center"/>
          </w:tcPr>
          <w:p w14:paraId="57890EA6" w14:textId="77777777" w:rsidR="00DA6AD9" w:rsidRDefault="0008514D">
            <w:pPr>
              <w:ind w:firstLineChars="0" w:firstLine="0"/>
              <w:jc w:val="center"/>
              <w:rPr>
                <w:sz w:val="24"/>
              </w:rPr>
            </w:pPr>
            <w:r>
              <w:rPr>
                <w:rFonts w:hint="eastAsia"/>
                <w:sz w:val="24"/>
              </w:rPr>
              <w:t>E</w:t>
            </w:r>
            <w:r>
              <w:rPr>
                <w:sz w:val="24"/>
              </w:rPr>
              <w:t>stimated using white noise process</w:t>
            </w:r>
          </w:p>
        </w:tc>
      </w:tr>
      <w:tr w:rsidR="00DA6AD9" w14:paraId="500B9B62" w14:textId="77777777">
        <w:trPr>
          <w:jc w:val="center"/>
        </w:trPr>
        <w:tc>
          <w:tcPr>
            <w:tcW w:w="2684" w:type="dxa"/>
            <w:vAlign w:val="center"/>
          </w:tcPr>
          <w:p w14:paraId="6E99BE7F" w14:textId="77777777" w:rsidR="00DA6AD9" w:rsidRDefault="0008514D">
            <w:pPr>
              <w:ind w:firstLineChars="0" w:firstLine="0"/>
              <w:jc w:val="center"/>
              <w:rPr>
                <w:sz w:val="24"/>
              </w:rPr>
            </w:pPr>
            <w:r>
              <w:rPr>
                <w:sz w:val="24"/>
              </w:rPr>
              <w:t>Inter-frequency bias</w:t>
            </w:r>
          </w:p>
        </w:tc>
        <w:tc>
          <w:tcPr>
            <w:tcW w:w="5538" w:type="dxa"/>
            <w:vAlign w:val="center"/>
          </w:tcPr>
          <w:p w14:paraId="1B2E0892" w14:textId="77777777" w:rsidR="00DA6AD9" w:rsidRDefault="0008514D">
            <w:pPr>
              <w:ind w:firstLineChars="0" w:firstLine="0"/>
              <w:jc w:val="center"/>
              <w:rPr>
                <w:sz w:val="24"/>
              </w:rPr>
            </w:pPr>
            <w:r>
              <w:rPr>
                <w:rFonts w:hint="eastAsia"/>
                <w:sz w:val="24"/>
              </w:rPr>
              <w:t>E</w:t>
            </w:r>
            <w:r>
              <w:rPr>
                <w:sz w:val="24"/>
              </w:rPr>
              <w:t>stimated using random walk</w:t>
            </w:r>
          </w:p>
        </w:tc>
      </w:tr>
      <w:tr w:rsidR="00DA6AD9" w14:paraId="7F4ADDB7" w14:textId="77777777">
        <w:trPr>
          <w:jc w:val="center"/>
        </w:trPr>
        <w:tc>
          <w:tcPr>
            <w:tcW w:w="2684" w:type="dxa"/>
            <w:vAlign w:val="center"/>
          </w:tcPr>
          <w:p w14:paraId="6854F057" w14:textId="77777777" w:rsidR="00DA6AD9" w:rsidRDefault="0008514D">
            <w:pPr>
              <w:ind w:firstLineChars="0" w:firstLine="0"/>
              <w:jc w:val="center"/>
              <w:rPr>
                <w:sz w:val="24"/>
              </w:rPr>
            </w:pPr>
            <w:r>
              <w:rPr>
                <w:rFonts w:hint="eastAsia"/>
                <w:sz w:val="24"/>
              </w:rPr>
              <w:t>I</w:t>
            </w:r>
            <w:r>
              <w:rPr>
                <w:sz w:val="24"/>
              </w:rPr>
              <w:t>nter-frequency clock bias</w:t>
            </w:r>
          </w:p>
        </w:tc>
        <w:tc>
          <w:tcPr>
            <w:tcW w:w="5538" w:type="dxa"/>
            <w:vAlign w:val="center"/>
          </w:tcPr>
          <w:p w14:paraId="1D952F78" w14:textId="77777777" w:rsidR="00DA6AD9" w:rsidRDefault="0008514D">
            <w:pPr>
              <w:ind w:firstLineChars="0" w:firstLine="0"/>
              <w:jc w:val="center"/>
              <w:rPr>
                <w:sz w:val="24"/>
              </w:rPr>
            </w:pPr>
            <w:r>
              <w:rPr>
                <w:rFonts w:hint="eastAsia"/>
                <w:sz w:val="24"/>
              </w:rPr>
              <w:t>E</w:t>
            </w:r>
            <w:r>
              <w:rPr>
                <w:sz w:val="24"/>
              </w:rPr>
              <w:t>stimated using random walk</w:t>
            </w:r>
          </w:p>
        </w:tc>
      </w:tr>
      <w:tr w:rsidR="00DA6AD9" w14:paraId="481990B8" w14:textId="77777777">
        <w:trPr>
          <w:jc w:val="center"/>
        </w:trPr>
        <w:tc>
          <w:tcPr>
            <w:tcW w:w="2684" w:type="dxa"/>
            <w:vAlign w:val="center"/>
          </w:tcPr>
          <w:p w14:paraId="7628AE7D" w14:textId="77777777" w:rsidR="00DA6AD9" w:rsidRDefault="0008514D">
            <w:pPr>
              <w:ind w:firstLineChars="0" w:firstLine="0"/>
              <w:jc w:val="center"/>
              <w:rPr>
                <w:sz w:val="24"/>
              </w:rPr>
            </w:pPr>
            <w:r>
              <w:rPr>
                <w:rFonts w:hint="eastAsia"/>
                <w:sz w:val="24"/>
              </w:rPr>
              <w:t>A</w:t>
            </w:r>
            <w:r>
              <w:rPr>
                <w:sz w:val="24"/>
              </w:rPr>
              <w:t>mbiguity</w:t>
            </w:r>
          </w:p>
        </w:tc>
        <w:tc>
          <w:tcPr>
            <w:tcW w:w="5538" w:type="dxa"/>
            <w:vAlign w:val="center"/>
          </w:tcPr>
          <w:p w14:paraId="11BAD8BD" w14:textId="77777777" w:rsidR="00DA6AD9" w:rsidRDefault="0008514D">
            <w:pPr>
              <w:ind w:firstLineChars="0" w:firstLine="0"/>
              <w:jc w:val="center"/>
              <w:rPr>
                <w:sz w:val="24"/>
              </w:rPr>
            </w:pPr>
            <w:r>
              <w:rPr>
                <w:rFonts w:hint="eastAsia"/>
                <w:sz w:val="24"/>
              </w:rPr>
              <w:t>E</w:t>
            </w:r>
            <w:r>
              <w:rPr>
                <w:sz w:val="24"/>
              </w:rPr>
              <w:t>stimated as a constant</w:t>
            </w:r>
          </w:p>
        </w:tc>
      </w:tr>
    </w:tbl>
    <w:p w14:paraId="17D1B651" w14:textId="77777777" w:rsidR="00DA6AD9" w:rsidRDefault="0008514D">
      <w:pPr>
        <w:pStyle w:val="cumt"/>
        <w:numPr>
          <w:ilvl w:val="0"/>
          <w:numId w:val="6"/>
        </w:numPr>
        <w:spacing w:beforeLines="50" w:before="156" w:line="360" w:lineRule="auto"/>
        <w:ind w:left="901" w:firstLineChars="0"/>
        <w:rPr>
          <w:b/>
        </w:rPr>
      </w:pPr>
      <w:r>
        <w:rPr>
          <w:b/>
        </w:rPr>
        <w:t>DCB/Code OSB estimation</w:t>
      </w:r>
    </w:p>
    <w:p w14:paraId="634C023D" w14:textId="72035B77" w:rsidR="00DA6AD9" w:rsidRPr="00E25E0F" w:rsidRDefault="0008514D">
      <w:pPr>
        <w:pStyle w:val="cumt"/>
        <w:spacing w:line="360" w:lineRule="auto"/>
        <w:ind w:firstLine="480"/>
      </w:pPr>
      <w:r>
        <w:t>FiPPP software can process the</w:t>
      </w:r>
      <w:r>
        <w:rPr>
          <w:rFonts w:hint="eastAsia"/>
        </w:rPr>
        <w:t xml:space="preserve"> GPS frequencies of</w:t>
      </w:r>
      <w:r>
        <w:t xml:space="preserve"> C1C/C1W/C2W/C5Q/C5X, the</w:t>
      </w:r>
      <w:r>
        <w:rPr>
          <w:rFonts w:hint="eastAsia"/>
        </w:rPr>
        <w:t xml:space="preserve"> BDS frequencies of</w:t>
      </w:r>
      <w:r>
        <w:t xml:space="preserve"> C2I/C6I/C7I/C1X/C5X/C7Z/C8X, </w:t>
      </w:r>
      <w:r>
        <w:rPr>
          <w:rFonts w:hint="eastAsia"/>
        </w:rPr>
        <w:t xml:space="preserve">and </w:t>
      </w:r>
      <w:r>
        <w:t>the Galileo frequenc</w:t>
      </w:r>
      <w:r>
        <w:rPr>
          <w:rFonts w:hint="eastAsia"/>
        </w:rPr>
        <w:t xml:space="preserve">ies of </w:t>
      </w:r>
      <w:r>
        <w:t>C1X/C5X/C7X/C8X/C6C. We compare the results estimated by FiPPP with the products of CAS/WUM</w:t>
      </w:r>
      <w:r>
        <w:rPr>
          <w:rFonts w:hint="eastAsia"/>
        </w:rPr>
        <w:t xml:space="preserve"> based on multi-frequency DCB and code OSB</w:t>
      </w:r>
      <w:r>
        <w:t xml:space="preserve">. </w:t>
      </w:r>
      <w:r>
        <w:rPr>
          <w:rFonts w:hint="eastAsia"/>
        </w:rPr>
        <w:t xml:space="preserve">After the preparation of multi-GNSS and multi-frequency observations, examples of configuration file, running window, and DCB/code OSB result files can be seen in Figure </w:t>
      </w:r>
      <w:r>
        <w:t>33</w:t>
      </w:r>
      <w:r>
        <w:rPr>
          <w:rFonts w:hint="eastAsia"/>
        </w:rPr>
        <w:t>.</w:t>
      </w:r>
    </w:p>
    <w:p w14:paraId="75FEBC91" w14:textId="77777777" w:rsidR="00DA6AD9" w:rsidRDefault="0008514D">
      <w:pPr>
        <w:pStyle w:val="cumt"/>
        <w:spacing w:line="360" w:lineRule="auto"/>
        <w:ind w:firstLine="482"/>
      </w:pPr>
      <w:r>
        <w:rPr>
          <w:b/>
          <w:bCs/>
        </w:rPr>
        <w:t>Estimate Bias parameters in configuration file:</w:t>
      </w:r>
    </w:p>
    <w:p w14:paraId="489501C8" w14:textId="77777777" w:rsidR="00DA6AD9" w:rsidRDefault="0008514D">
      <w:pPr>
        <w:pStyle w:val="cumt"/>
        <w:spacing w:line="360" w:lineRule="auto"/>
        <w:ind w:firstLineChars="0" w:firstLine="0"/>
      </w:pPr>
      <w:r>
        <w:rPr>
          <w:noProof/>
        </w:rPr>
        <w:drawing>
          <wp:inline distT="0" distB="0" distL="0" distR="0" wp14:anchorId="2FCB33D8" wp14:editId="2190B8F1">
            <wp:extent cx="4493895" cy="675005"/>
            <wp:effectExtent l="0" t="0" r="19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493895" cy="675005"/>
                    </a:xfrm>
                    <a:prstGeom prst="rect">
                      <a:avLst/>
                    </a:prstGeom>
                    <a:noFill/>
                    <a:ln>
                      <a:noFill/>
                    </a:ln>
                  </pic:spPr>
                </pic:pic>
              </a:graphicData>
            </a:graphic>
          </wp:inline>
        </w:drawing>
      </w:r>
    </w:p>
    <w:p w14:paraId="17724048" w14:textId="77777777" w:rsidR="00DA6AD9" w:rsidRDefault="0008514D">
      <w:pPr>
        <w:pStyle w:val="cumt"/>
        <w:spacing w:line="360" w:lineRule="auto"/>
        <w:ind w:firstLine="482"/>
      </w:pPr>
      <w:r>
        <w:rPr>
          <w:rFonts w:hint="eastAsia"/>
          <w:b/>
          <w:bCs/>
        </w:rPr>
        <w:t>Information in CUI:</w:t>
      </w:r>
    </w:p>
    <w:p w14:paraId="1518CFD8" w14:textId="77777777" w:rsidR="00DA6AD9" w:rsidRDefault="0008514D">
      <w:pPr>
        <w:pStyle w:val="cumt"/>
        <w:spacing w:line="360" w:lineRule="auto"/>
        <w:ind w:firstLine="480"/>
        <w:jc w:val="center"/>
      </w:pPr>
      <w:r>
        <w:rPr>
          <w:noProof/>
        </w:rPr>
        <w:lastRenderedPageBreak/>
        <w:drawing>
          <wp:inline distT="0" distB="0" distL="0" distR="0" wp14:anchorId="4813B65D" wp14:editId="3747EC32">
            <wp:extent cx="2061210" cy="2653665"/>
            <wp:effectExtent l="0" t="0" r="889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061210" cy="2653665"/>
                    </a:xfrm>
                    <a:prstGeom prst="rect">
                      <a:avLst/>
                    </a:prstGeom>
                    <a:noFill/>
                    <a:ln>
                      <a:noFill/>
                    </a:ln>
                  </pic:spPr>
                </pic:pic>
              </a:graphicData>
            </a:graphic>
          </wp:inline>
        </w:drawing>
      </w:r>
    </w:p>
    <w:p w14:paraId="73EA4218" w14:textId="77777777" w:rsidR="00DA6AD9" w:rsidRDefault="0008514D">
      <w:pPr>
        <w:pStyle w:val="cumt"/>
        <w:spacing w:line="360" w:lineRule="auto"/>
        <w:ind w:firstLine="482"/>
        <w:rPr>
          <w:b/>
          <w:bCs/>
        </w:rPr>
      </w:pPr>
      <w:r>
        <w:rPr>
          <w:b/>
          <w:bCs/>
        </w:rPr>
        <w:t>DCB/OSB contents: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30"/>
      </w:tblGrid>
      <w:tr w:rsidR="00DA6AD9" w14:paraId="4DBFBCB2" w14:textId="77777777">
        <w:tc>
          <w:tcPr>
            <w:tcW w:w="4148" w:type="dxa"/>
          </w:tcPr>
          <w:p w14:paraId="7CF68E7F" w14:textId="1252FAAB" w:rsidR="00DA6AD9" w:rsidRDefault="0008514D">
            <w:pPr>
              <w:pStyle w:val="af"/>
            </w:pPr>
            <w:del w:id="64" w:author="Wang RaG" w:date="2023-08-05T00:31:00Z">
              <w:r w:rsidDel="001E0B98">
                <w:rPr>
                  <w:noProof/>
                </w:rPr>
                <w:drawing>
                  <wp:inline distT="0" distB="0" distL="0" distR="0" wp14:anchorId="5D3D0EE8" wp14:editId="6D61AC08">
                    <wp:extent cx="2464435" cy="2339975"/>
                    <wp:effectExtent l="0" t="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464627" cy="2340000"/>
                            </a:xfrm>
                            <a:prstGeom prst="rect">
                              <a:avLst/>
                            </a:prstGeom>
                            <a:noFill/>
                            <a:ln>
                              <a:noFill/>
                            </a:ln>
                          </pic:spPr>
                        </pic:pic>
                      </a:graphicData>
                    </a:graphic>
                  </wp:inline>
                </w:drawing>
              </w:r>
            </w:del>
            <w:ins w:id="65" w:author="Wang RaG" w:date="2023-08-05T00:32:00Z">
              <w:r w:rsidR="001E0B98">
                <w:rPr>
                  <w:noProof/>
                </w:rPr>
                <w:drawing>
                  <wp:inline distT="0" distB="0" distL="0" distR="0" wp14:anchorId="410B4D5C" wp14:editId="7C9B595B">
                    <wp:extent cx="2700000" cy="1807043"/>
                    <wp:effectExtent l="0" t="0" r="571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00000" cy="1807043"/>
                            </a:xfrm>
                            <a:prstGeom prst="rect">
                              <a:avLst/>
                            </a:prstGeom>
                            <a:noFill/>
                            <a:ln>
                              <a:noFill/>
                            </a:ln>
                          </pic:spPr>
                        </pic:pic>
                      </a:graphicData>
                    </a:graphic>
                  </wp:inline>
                </w:drawing>
              </w:r>
            </w:ins>
          </w:p>
        </w:tc>
        <w:tc>
          <w:tcPr>
            <w:tcW w:w="4148" w:type="dxa"/>
          </w:tcPr>
          <w:p w14:paraId="19C5A10A" w14:textId="46D68FFD" w:rsidR="00DA6AD9" w:rsidRDefault="0008514D">
            <w:pPr>
              <w:pStyle w:val="af"/>
            </w:pPr>
            <w:del w:id="66" w:author="Wang RaG" w:date="2023-08-05T00:32:00Z">
              <w:r w:rsidDel="001E0B98">
                <w:rPr>
                  <w:noProof/>
                </w:rPr>
                <w:drawing>
                  <wp:inline distT="0" distB="0" distL="0" distR="0" wp14:anchorId="4998DE18" wp14:editId="4CC2F860">
                    <wp:extent cx="1656080" cy="2339975"/>
                    <wp:effectExtent l="0" t="0" r="762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656387" cy="2340000"/>
                            </a:xfrm>
                            <a:prstGeom prst="rect">
                              <a:avLst/>
                            </a:prstGeom>
                            <a:noFill/>
                            <a:ln>
                              <a:noFill/>
                            </a:ln>
                          </pic:spPr>
                        </pic:pic>
                      </a:graphicData>
                    </a:graphic>
                  </wp:inline>
                </w:drawing>
              </w:r>
            </w:del>
            <w:ins w:id="67" w:author="Wang RaG" w:date="2023-08-05T00:32:00Z">
              <w:r w:rsidR="001E0B98">
                <w:rPr>
                  <w:noProof/>
                </w:rPr>
                <w:drawing>
                  <wp:inline distT="0" distB="0" distL="0" distR="0" wp14:anchorId="621ACF6D" wp14:editId="6EA84781">
                    <wp:extent cx="1853788" cy="18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3788" cy="1800000"/>
                            </a:xfrm>
                            <a:prstGeom prst="rect">
                              <a:avLst/>
                            </a:prstGeom>
                            <a:noFill/>
                            <a:ln>
                              <a:noFill/>
                            </a:ln>
                          </pic:spPr>
                        </pic:pic>
                      </a:graphicData>
                    </a:graphic>
                  </wp:inline>
                </w:drawing>
              </w:r>
            </w:ins>
          </w:p>
        </w:tc>
      </w:tr>
      <w:tr w:rsidR="00DA6AD9" w14:paraId="3DAA2E36" w14:textId="77777777">
        <w:tc>
          <w:tcPr>
            <w:tcW w:w="4148" w:type="dxa"/>
          </w:tcPr>
          <w:p w14:paraId="4FB6DE1E" w14:textId="77777777" w:rsidR="00DA6AD9" w:rsidRDefault="0008514D">
            <w:pPr>
              <w:pStyle w:val="af"/>
            </w:pPr>
            <w:r>
              <w:rPr>
                <w:rFonts w:hint="eastAsia"/>
              </w:rPr>
              <w:t>D</w:t>
            </w:r>
            <w:r>
              <w:t>CB</w:t>
            </w:r>
          </w:p>
        </w:tc>
        <w:tc>
          <w:tcPr>
            <w:tcW w:w="4148" w:type="dxa"/>
          </w:tcPr>
          <w:p w14:paraId="3573FC7E" w14:textId="77777777" w:rsidR="00DA6AD9" w:rsidRDefault="0008514D">
            <w:pPr>
              <w:pStyle w:val="af"/>
            </w:pPr>
            <w:r>
              <w:rPr>
                <w:rFonts w:hint="eastAsia"/>
              </w:rPr>
              <w:t>O</w:t>
            </w:r>
            <w:r>
              <w:t>SB</w:t>
            </w:r>
          </w:p>
        </w:tc>
      </w:tr>
    </w:tbl>
    <w:p w14:paraId="44BBAF8C" w14:textId="77777777" w:rsidR="00DA6AD9" w:rsidRDefault="0008514D">
      <w:pPr>
        <w:pStyle w:val="cumt"/>
        <w:spacing w:afterLines="50" w:after="156" w:line="360" w:lineRule="auto"/>
        <w:ind w:firstLineChars="0" w:firstLine="0"/>
        <w:jc w:val="center"/>
      </w:pPr>
      <w:r>
        <w:rPr>
          <w:rFonts w:hint="eastAsia"/>
        </w:rPr>
        <w:t xml:space="preserve">Figure </w:t>
      </w:r>
      <w:r>
        <w:t>33</w:t>
      </w:r>
      <w:r>
        <w:rPr>
          <w:rFonts w:hint="eastAsia"/>
        </w:rPr>
        <w:t xml:space="preserve"> Examples of configuration, running window, and DCB/ OSB result files</w:t>
      </w:r>
    </w:p>
    <w:p w14:paraId="6F4A7735" w14:textId="77777777" w:rsidR="00DA6AD9" w:rsidRDefault="0008514D">
      <w:pPr>
        <w:pStyle w:val="cumt"/>
        <w:spacing w:line="360" w:lineRule="auto"/>
        <w:ind w:firstLine="480"/>
      </w:pPr>
      <w:r>
        <w:rPr>
          <w:rFonts w:hint="eastAsia"/>
        </w:rPr>
        <w:t xml:space="preserve">Furthermore, performances of multi-GNSS and multi-frequency DCB and code OSB are analyzed as Figures </w:t>
      </w:r>
      <w:r>
        <w:t>34</w:t>
      </w:r>
      <w:r>
        <w:rPr>
          <w:rFonts w:hint="eastAsia"/>
        </w:rPr>
        <w:t xml:space="preserve"> and </w:t>
      </w:r>
      <w:r>
        <w:t>35</w:t>
      </w:r>
      <w:r>
        <w:rPr>
          <w:rFonts w:hint="eastAsia"/>
        </w:rPr>
        <w:t xml:space="preserve">, respectively. In Figure </w:t>
      </w:r>
      <w:r>
        <w:t>34</w:t>
      </w:r>
      <w:r>
        <w:rPr>
          <w:rFonts w:hint="eastAsia"/>
        </w:rPr>
        <w:t xml:space="preserve">, the </w:t>
      </w:r>
      <w:r>
        <w:t>horizontal axis represents the satellite PRN</w:t>
      </w:r>
      <w:r>
        <w:rPr>
          <w:rFonts w:hint="eastAsia"/>
        </w:rPr>
        <w:t xml:space="preserve">; and </w:t>
      </w:r>
      <w:r>
        <w:t xml:space="preserve">the vertical axis </w:t>
      </w:r>
      <w:r>
        <w:rPr>
          <w:rFonts w:hint="eastAsia"/>
        </w:rPr>
        <w:t xml:space="preserve">is the residuals between the FiPPP estimation and the precise AC values. In Figure </w:t>
      </w:r>
      <w:r>
        <w:t>34</w:t>
      </w:r>
      <w:r>
        <w:rPr>
          <w:rFonts w:hint="eastAsia"/>
        </w:rPr>
        <w:t xml:space="preserve">, the accuracy of DCB parameter are referred to CAS AC. It is indicated that GPS DCB residuals are less than 1ns, except </w:t>
      </w:r>
      <w:r>
        <w:t>C1C-C2W</w:t>
      </w:r>
      <w:r>
        <w:rPr>
          <w:rFonts w:hint="eastAsia"/>
        </w:rPr>
        <w:t xml:space="preserve"> of G15, in which most of DCB residuals are lower than 0.5ns; Galileo DCB residuals are less than 0.6ns, except </w:t>
      </w:r>
      <w:r>
        <w:t>C1X-C8X</w:t>
      </w:r>
      <w:r>
        <w:rPr>
          <w:rFonts w:hint="eastAsia"/>
        </w:rPr>
        <w:t xml:space="preserve"> of E03, in which most of DCB residuals are lower than 0.3ns; BDS-2 DCB residuals of </w:t>
      </w:r>
      <w:r>
        <w:t>C1X-C8X</w:t>
      </w:r>
      <w:r>
        <w:rPr>
          <w:rFonts w:hint="eastAsia"/>
        </w:rPr>
        <w:t xml:space="preserve"> are almost less than 2ns; and most of BDS-3 DCB residuals of </w:t>
      </w:r>
      <w:r>
        <w:t>C2I-C6I</w:t>
      </w:r>
      <w:r>
        <w:rPr>
          <w:rFonts w:hint="eastAsia"/>
        </w:rPr>
        <w:t xml:space="preserve"> are less than 2ns. The observations used to estimate BDS-2 DCB are limited by selected stations, which may cause the lower accuracy of FiPPP estimation.</w:t>
      </w:r>
    </w:p>
    <w:p w14:paraId="16CC14EE" w14:textId="36E07ACB" w:rsidR="00DA6AD9" w:rsidRDefault="0008514D">
      <w:pPr>
        <w:pStyle w:val="cumt"/>
        <w:spacing w:line="360" w:lineRule="auto"/>
        <w:ind w:firstLineChars="0" w:firstLine="0"/>
        <w:jc w:val="center"/>
        <w:rPr>
          <w:ins w:id="68" w:author="Wang RaG" w:date="2023-08-06T01:54:00Z"/>
        </w:rPr>
      </w:pPr>
      <w:del w:id="69" w:author="Wang RaG" w:date="2023-08-06T01:54:00Z">
        <w:r w:rsidDel="00C91D11">
          <w:rPr>
            <w:noProof/>
          </w:rPr>
          <w:lastRenderedPageBreak/>
          <w:drawing>
            <wp:inline distT="0" distB="0" distL="0" distR="0" wp14:anchorId="2824D56D" wp14:editId="7C05B223">
              <wp:extent cx="2590165" cy="1456690"/>
              <wp:effectExtent l="0" t="0" r="63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590165" cy="1456690"/>
                      </a:xfrm>
                      <a:prstGeom prst="rect">
                        <a:avLst/>
                      </a:prstGeom>
                      <a:noFill/>
                      <a:ln>
                        <a:noFill/>
                      </a:ln>
                    </pic:spPr>
                  </pic:pic>
                </a:graphicData>
              </a:graphic>
            </wp:inline>
          </w:drawing>
        </w:r>
        <w:r w:rsidDel="00C91D11">
          <w:rPr>
            <w:noProof/>
          </w:rPr>
          <w:drawing>
            <wp:inline distT="0" distB="0" distL="0" distR="0" wp14:anchorId="660CC1D7" wp14:editId="09770AA8">
              <wp:extent cx="2595880" cy="14605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595880" cy="1460500"/>
                      </a:xfrm>
                      <a:prstGeom prst="rect">
                        <a:avLst/>
                      </a:prstGeom>
                      <a:noFill/>
                      <a:ln>
                        <a:noFill/>
                      </a:ln>
                    </pic:spPr>
                  </pic:pic>
                </a:graphicData>
              </a:graphic>
            </wp:inline>
          </w:drawing>
        </w:r>
      </w:del>
    </w:p>
    <w:p w14:paraId="5CD37FB8" w14:textId="2BE4C192" w:rsidR="00C91D11" w:rsidRDefault="00C91D11">
      <w:pPr>
        <w:pStyle w:val="af"/>
        <w:pPrChange w:id="70" w:author="Wang RaG" w:date="2023-08-06T01:56:00Z">
          <w:pPr>
            <w:pStyle w:val="cumt"/>
            <w:spacing w:line="360" w:lineRule="auto"/>
            <w:ind w:firstLineChars="0" w:firstLine="0"/>
            <w:jc w:val="center"/>
          </w:pPr>
        </w:pPrChange>
      </w:pPr>
      <w:ins w:id="71" w:author="Wang RaG" w:date="2023-08-06T01:54:00Z">
        <w:r w:rsidRPr="00535659">
          <w:rPr>
            <w:noProof/>
          </w:rPr>
          <w:drawing>
            <wp:inline distT="0" distB="0" distL="0" distR="0" wp14:anchorId="7376C626" wp14:editId="180042D3">
              <wp:extent cx="2325600" cy="16215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5600" cy="1621595"/>
                      </a:xfrm>
                      <a:prstGeom prst="rect">
                        <a:avLst/>
                      </a:prstGeom>
                      <a:noFill/>
                      <a:ln>
                        <a:noFill/>
                      </a:ln>
                    </pic:spPr>
                  </pic:pic>
                </a:graphicData>
              </a:graphic>
            </wp:inline>
          </w:drawing>
        </w:r>
      </w:ins>
      <w:ins w:id="72" w:author="Wang RaG" w:date="2023-08-06T01:58:00Z">
        <w:r>
          <w:rPr>
            <w:rFonts w:hint="eastAsia"/>
          </w:rPr>
          <w:t xml:space="preserve"> </w:t>
        </w:r>
        <w:r>
          <w:t xml:space="preserve"> </w:t>
        </w:r>
      </w:ins>
      <w:ins w:id="73" w:author="Wang RaG" w:date="2023-08-06T01:55:00Z">
        <w:r>
          <w:rPr>
            <w:noProof/>
          </w:rPr>
          <w:drawing>
            <wp:inline distT="0" distB="0" distL="0" distR="0" wp14:anchorId="6B950447" wp14:editId="70A85EBA">
              <wp:extent cx="2325600" cy="16215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5600" cy="1621595"/>
                      </a:xfrm>
                      <a:prstGeom prst="rect">
                        <a:avLst/>
                      </a:prstGeom>
                      <a:noFill/>
                      <a:ln>
                        <a:noFill/>
                      </a:ln>
                    </pic:spPr>
                  </pic:pic>
                </a:graphicData>
              </a:graphic>
            </wp:inline>
          </w:drawing>
        </w:r>
      </w:ins>
    </w:p>
    <w:p w14:paraId="2E4BBEDC" w14:textId="77777777" w:rsidR="00DA6AD9" w:rsidRDefault="0008514D">
      <w:pPr>
        <w:pStyle w:val="cumt"/>
        <w:spacing w:line="240" w:lineRule="auto"/>
        <w:ind w:firstLineChars="400" w:firstLine="960"/>
      </w:pPr>
      <w:r>
        <w:rPr>
          <w:rFonts w:hint="eastAsia"/>
        </w:rPr>
        <w:t xml:space="preserve">(a) </w:t>
      </w:r>
      <w:r>
        <w:t xml:space="preserve">GPS </w:t>
      </w:r>
      <w:r>
        <w:rPr>
          <w:rFonts w:hint="eastAsia"/>
        </w:rPr>
        <w:t>DCB residuals                 (b) Galileo DCB residuals</w:t>
      </w:r>
    </w:p>
    <w:p w14:paraId="2AE5D3F1" w14:textId="2703C68B" w:rsidR="00DA6AD9" w:rsidRDefault="0008514D">
      <w:pPr>
        <w:pStyle w:val="cumt"/>
        <w:spacing w:line="360" w:lineRule="auto"/>
        <w:ind w:firstLineChars="0" w:firstLine="0"/>
        <w:jc w:val="center"/>
        <w:rPr>
          <w:ins w:id="74" w:author="Wang RaG" w:date="2023-08-06T01:56:00Z"/>
        </w:rPr>
      </w:pPr>
      <w:del w:id="75" w:author="Wang RaG" w:date="2023-08-06T01:56:00Z">
        <w:r w:rsidDel="00C91D11">
          <w:rPr>
            <w:noProof/>
          </w:rPr>
          <w:drawing>
            <wp:inline distT="0" distB="0" distL="0" distR="0" wp14:anchorId="350126CD" wp14:editId="6A4E55C9">
              <wp:extent cx="2425065" cy="1487805"/>
              <wp:effectExtent l="0" t="0" r="635"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425065" cy="1487805"/>
                      </a:xfrm>
                      <a:prstGeom prst="rect">
                        <a:avLst/>
                      </a:prstGeom>
                      <a:noFill/>
                      <a:ln>
                        <a:noFill/>
                      </a:ln>
                    </pic:spPr>
                  </pic:pic>
                </a:graphicData>
              </a:graphic>
            </wp:inline>
          </w:drawing>
        </w:r>
        <w:r w:rsidDel="00C91D11">
          <w:rPr>
            <w:noProof/>
          </w:rPr>
          <w:drawing>
            <wp:inline distT="0" distB="0" distL="0" distR="0" wp14:anchorId="42A1CDD4" wp14:editId="14F21B08">
              <wp:extent cx="2555875" cy="1520190"/>
              <wp:effectExtent l="0" t="0" r="952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555875" cy="1520190"/>
                      </a:xfrm>
                      <a:prstGeom prst="rect">
                        <a:avLst/>
                      </a:prstGeom>
                      <a:noFill/>
                      <a:ln>
                        <a:noFill/>
                      </a:ln>
                    </pic:spPr>
                  </pic:pic>
                </a:graphicData>
              </a:graphic>
            </wp:inline>
          </w:drawing>
        </w:r>
      </w:del>
    </w:p>
    <w:p w14:paraId="56E484A8" w14:textId="407F1485" w:rsidR="00C91D11" w:rsidRDefault="00C91D11">
      <w:pPr>
        <w:pStyle w:val="af"/>
        <w:pPrChange w:id="76" w:author="Wang RaG" w:date="2023-08-06T01:57:00Z">
          <w:pPr>
            <w:pStyle w:val="cumt"/>
            <w:spacing w:line="360" w:lineRule="auto"/>
            <w:ind w:firstLineChars="0" w:firstLine="0"/>
            <w:jc w:val="center"/>
          </w:pPr>
        </w:pPrChange>
      </w:pPr>
      <w:ins w:id="77" w:author="Wang RaG" w:date="2023-08-06T01:56:00Z">
        <w:r>
          <w:rPr>
            <w:noProof/>
          </w:rPr>
          <w:drawing>
            <wp:inline distT="0" distB="0" distL="0" distR="0" wp14:anchorId="3A3FDBB5" wp14:editId="7B14E351">
              <wp:extent cx="2325600" cy="17779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25600" cy="1777970"/>
                      </a:xfrm>
                      <a:prstGeom prst="rect">
                        <a:avLst/>
                      </a:prstGeom>
                      <a:noFill/>
                      <a:ln>
                        <a:noFill/>
                      </a:ln>
                    </pic:spPr>
                  </pic:pic>
                </a:graphicData>
              </a:graphic>
            </wp:inline>
          </w:drawing>
        </w:r>
      </w:ins>
      <w:ins w:id="78" w:author="Wang RaG" w:date="2023-08-06T01:58:00Z">
        <w:r>
          <w:rPr>
            <w:rFonts w:hint="eastAsia"/>
          </w:rPr>
          <w:t xml:space="preserve"> </w:t>
        </w:r>
        <w:r>
          <w:t xml:space="preserve"> </w:t>
        </w:r>
      </w:ins>
      <w:ins w:id="79" w:author="Wang RaG" w:date="2023-08-06T01:57:00Z">
        <w:r w:rsidRPr="00535659">
          <w:rPr>
            <w:noProof/>
          </w:rPr>
          <w:drawing>
            <wp:inline distT="0" distB="0" distL="0" distR="0" wp14:anchorId="5AE90E73" wp14:editId="1BB8E26F">
              <wp:extent cx="2325600" cy="16215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25600" cy="1621595"/>
                      </a:xfrm>
                      <a:prstGeom prst="rect">
                        <a:avLst/>
                      </a:prstGeom>
                      <a:noFill/>
                      <a:ln>
                        <a:noFill/>
                      </a:ln>
                    </pic:spPr>
                  </pic:pic>
                </a:graphicData>
              </a:graphic>
            </wp:inline>
          </w:drawing>
        </w:r>
      </w:ins>
    </w:p>
    <w:p w14:paraId="4E008C1B" w14:textId="77777777" w:rsidR="00DA6AD9" w:rsidRDefault="0008514D">
      <w:pPr>
        <w:pStyle w:val="cumt"/>
        <w:spacing w:line="360" w:lineRule="auto"/>
        <w:ind w:firstLineChars="500" w:firstLine="1200"/>
      </w:pPr>
      <w:r>
        <w:rPr>
          <w:rFonts w:hint="eastAsia"/>
        </w:rPr>
        <w:t>(c) BDS-2</w:t>
      </w:r>
      <w:r>
        <w:t xml:space="preserve"> </w:t>
      </w:r>
      <w:r>
        <w:rPr>
          <w:rFonts w:hint="eastAsia"/>
        </w:rPr>
        <w:t>DCB residuals          (d) BDS-3 DCB residuals</w:t>
      </w:r>
    </w:p>
    <w:p w14:paraId="060BD38F" w14:textId="77777777" w:rsidR="00DA6AD9" w:rsidRDefault="0008514D">
      <w:pPr>
        <w:pStyle w:val="cumt"/>
        <w:spacing w:line="360" w:lineRule="auto"/>
        <w:ind w:firstLineChars="0" w:firstLine="0"/>
        <w:jc w:val="center"/>
      </w:pPr>
      <w:r>
        <w:rPr>
          <w:rFonts w:hint="eastAsia"/>
        </w:rPr>
        <w:t xml:space="preserve">Figure </w:t>
      </w:r>
      <w:bookmarkStart w:id="80" w:name="OLE_LINK2"/>
      <w:r>
        <w:t>34</w:t>
      </w:r>
      <w:r>
        <w:rPr>
          <w:rFonts w:hint="eastAsia"/>
        </w:rPr>
        <w:t xml:space="preserve"> The DCB residuals between FiPPP estimation and CAS AC products</w:t>
      </w:r>
      <w:bookmarkEnd w:id="80"/>
    </w:p>
    <w:p w14:paraId="0EBFD012" w14:textId="77777777" w:rsidR="00DA6AD9" w:rsidRDefault="0008514D">
      <w:pPr>
        <w:pStyle w:val="cumt"/>
        <w:spacing w:line="360" w:lineRule="auto"/>
        <w:ind w:firstLine="480"/>
      </w:pPr>
      <w:r>
        <w:rPr>
          <w:rFonts w:hint="eastAsia"/>
        </w:rPr>
        <w:t xml:space="preserve">And in Figure </w:t>
      </w:r>
      <w:r>
        <w:t>35</w:t>
      </w:r>
      <w:r>
        <w:rPr>
          <w:rFonts w:hint="eastAsia"/>
        </w:rPr>
        <w:t xml:space="preserve">, the code OSB residuals of different frequencies are shown, which is the difference between the FiPPP estimation and WUM precise products. Similarly, it is indicated that some of GPS code OSB residuals are large than 20ns, which the </w:t>
      </w:r>
      <w:r>
        <w:t>C5Q and C5X</w:t>
      </w:r>
      <w:r>
        <w:rPr>
          <w:rFonts w:hint="eastAsia"/>
        </w:rPr>
        <w:t xml:space="preserve"> is presented as a good accuracy; most of Galileo code OSB residuals are less than 4ns, except the estimated </w:t>
      </w:r>
      <w:r>
        <w:t>C8X and C6C Code OSB of E10, E11, E12, E18 satellites</w:t>
      </w:r>
      <w:r>
        <w:rPr>
          <w:rFonts w:hint="eastAsia"/>
        </w:rPr>
        <w:t xml:space="preserve">; all types of BDS-2 code OSB residuals are exceeded 8ns; and some of BDS-3 code OSB residuals for </w:t>
      </w:r>
      <w:r>
        <w:t>C1X and C5X exceeds 6ns</w:t>
      </w:r>
      <w:r>
        <w:rPr>
          <w:rFonts w:hint="eastAsia"/>
        </w:rPr>
        <w:t>. The reasons causing the gross errors of code OSB are the limitation of estimated stations and sub-optimal level of parameter constraints.</w:t>
      </w:r>
    </w:p>
    <w:p w14:paraId="6F9E0213" w14:textId="749D44A8" w:rsidR="00DA6AD9" w:rsidRDefault="0008514D">
      <w:pPr>
        <w:pStyle w:val="cumt"/>
        <w:spacing w:line="360" w:lineRule="auto"/>
        <w:ind w:firstLineChars="0" w:firstLine="0"/>
        <w:jc w:val="center"/>
        <w:rPr>
          <w:ins w:id="81" w:author="Wang RaG" w:date="2023-08-06T01:57:00Z"/>
        </w:rPr>
      </w:pPr>
      <w:del w:id="82" w:author="Wang RaG" w:date="2023-08-06T01:57:00Z">
        <w:r w:rsidDel="00C91D11">
          <w:rPr>
            <w:noProof/>
          </w:rPr>
          <w:drawing>
            <wp:inline distT="0" distB="0" distL="0" distR="0" wp14:anchorId="5395CE95" wp14:editId="2FCE24A6">
              <wp:extent cx="2482215" cy="11938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482215" cy="1193800"/>
                      </a:xfrm>
                      <a:prstGeom prst="rect">
                        <a:avLst/>
                      </a:prstGeom>
                      <a:noFill/>
                      <a:ln>
                        <a:noFill/>
                      </a:ln>
                    </pic:spPr>
                  </pic:pic>
                </a:graphicData>
              </a:graphic>
            </wp:inline>
          </w:drawing>
        </w:r>
      </w:del>
      <w:r>
        <w:rPr>
          <w:rFonts w:hint="eastAsia"/>
        </w:rPr>
        <w:t xml:space="preserve"> </w:t>
      </w:r>
      <w:del w:id="83" w:author="Wang RaG" w:date="2023-08-06T01:57:00Z">
        <w:r w:rsidDel="00C91D11">
          <w:rPr>
            <w:noProof/>
          </w:rPr>
          <w:drawing>
            <wp:inline distT="0" distB="0" distL="0" distR="0" wp14:anchorId="1B4DB36A" wp14:editId="225366D9">
              <wp:extent cx="2494280" cy="11938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494280" cy="1193800"/>
                      </a:xfrm>
                      <a:prstGeom prst="rect">
                        <a:avLst/>
                      </a:prstGeom>
                      <a:noFill/>
                      <a:ln>
                        <a:noFill/>
                      </a:ln>
                    </pic:spPr>
                  </pic:pic>
                </a:graphicData>
              </a:graphic>
            </wp:inline>
          </w:drawing>
        </w:r>
      </w:del>
    </w:p>
    <w:p w14:paraId="505FD937" w14:textId="7DA7CD7E" w:rsidR="00C91D11" w:rsidRDefault="00C91D11">
      <w:pPr>
        <w:pStyle w:val="af"/>
        <w:pPrChange w:id="84" w:author="Wang RaG" w:date="2023-08-06T01:58:00Z">
          <w:pPr>
            <w:pStyle w:val="cumt"/>
            <w:spacing w:line="360" w:lineRule="auto"/>
            <w:ind w:firstLineChars="0" w:firstLine="0"/>
            <w:jc w:val="center"/>
          </w:pPr>
        </w:pPrChange>
      </w:pPr>
      <w:ins w:id="85" w:author="Wang RaG" w:date="2023-08-06T01:57:00Z">
        <w:r w:rsidRPr="00535659">
          <w:rPr>
            <w:noProof/>
          </w:rPr>
          <w:lastRenderedPageBreak/>
          <w:drawing>
            <wp:inline distT="0" distB="0" distL="0" distR="0" wp14:anchorId="4EB076A7" wp14:editId="44334BA4">
              <wp:extent cx="2325600" cy="16215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25600" cy="1621595"/>
                      </a:xfrm>
                      <a:prstGeom prst="rect">
                        <a:avLst/>
                      </a:prstGeom>
                      <a:noFill/>
                      <a:ln>
                        <a:noFill/>
                      </a:ln>
                    </pic:spPr>
                  </pic:pic>
                </a:graphicData>
              </a:graphic>
            </wp:inline>
          </w:drawing>
        </w:r>
      </w:ins>
      <w:ins w:id="86" w:author="Wang RaG" w:date="2023-08-06T01:58:00Z">
        <w:r>
          <w:t xml:space="preserve"> </w:t>
        </w:r>
        <w:r>
          <w:rPr>
            <w:rFonts w:hint="eastAsia"/>
          </w:rPr>
          <w:t xml:space="preserve"> </w:t>
        </w:r>
        <w:r>
          <w:rPr>
            <w:noProof/>
          </w:rPr>
          <w:drawing>
            <wp:inline distT="0" distB="0" distL="0" distR="0" wp14:anchorId="5E8196BD" wp14:editId="21CF4B02">
              <wp:extent cx="2325600" cy="16215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25600" cy="1621595"/>
                      </a:xfrm>
                      <a:prstGeom prst="rect">
                        <a:avLst/>
                      </a:prstGeom>
                      <a:noFill/>
                      <a:ln>
                        <a:noFill/>
                      </a:ln>
                    </pic:spPr>
                  </pic:pic>
                </a:graphicData>
              </a:graphic>
            </wp:inline>
          </w:drawing>
        </w:r>
      </w:ins>
    </w:p>
    <w:p w14:paraId="1BC2944E" w14:textId="77777777" w:rsidR="00DA6AD9" w:rsidRDefault="0008514D">
      <w:pPr>
        <w:pStyle w:val="cumt"/>
        <w:spacing w:line="240" w:lineRule="auto"/>
        <w:ind w:firstLineChars="300" w:firstLine="720"/>
      </w:pPr>
      <w:r>
        <w:rPr>
          <w:rFonts w:hint="eastAsia"/>
        </w:rPr>
        <w:t>(a) GPS code OSB residuals          (b) Galileo code OSB residuals</w:t>
      </w:r>
    </w:p>
    <w:p w14:paraId="12C0427D" w14:textId="4C4FFA26" w:rsidR="00DA6AD9" w:rsidRDefault="0008514D">
      <w:pPr>
        <w:pStyle w:val="cumt"/>
        <w:spacing w:line="360" w:lineRule="auto"/>
        <w:ind w:firstLineChars="0" w:firstLine="0"/>
        <w:jc w:val="center"/>
        <w:rPr>
          <w:ins w:id="87" w:author="Wang RaG" w:date="2023-08-06T01:59:00Z"/>
        </w:rPr>
      </w:pPr>
      <w:del w:id="88" w:author="Wang RaG" w:date="2023-08-06T01:59:00Z">
        <w:r w:rsidDel="00C91D11">
          <w:rPr>
            <w:noProof/>
          </w:rPr>
          <w:drawing>
            <wp:inline distT="0" distB="0" distL="0" distR="0" wp14:anchorId="0FE07E6F" wp14:editId="74B1D93B">
              <wp:extent cx="2449195" cy="1346200"/>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449195" cy="1346200"/>
                      </a:xfrm>
                      <a:prstGeom prst="rect">
                        <a:avLst/>
                      </a:prstGeom>
                      <a:noFill/>
                      <a:ln>
                        <a:noFill/>
                      </a:ln>
                    </pic:spPr>
                  </pic:pic>
                </a:graphicData>
              </a:graphic>
            </wp:inline>
          </w:drawing>
        </w:r>
        <w:r w:rsidDel="00C91D11">
          <w:rPr>
            <w:noProof/>
          </w:rPr>
          <w:drawing>
            <wp:inline distT="0" distB="0" distL="0" distR="0" wp14:anchorId="06417312" wp14:editId="7FB7E16C">
              <wp:extent cx="2773045" cy="1321435"/>
              <wp:effectExtent l="0" t="0" r="8255"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773045" cy="1321435"/>
                      </a:xfrm>
                      <a:prstGeom prst="rect">
                        <a:avLst/>
                      </a:prstGeom>
                      <a:noFill/>
                      <a:ln>
                        <a:noFill/>
                      </a:ln>
                    </pic:spPr>
                  </pic:pic>
                </a:graphicData>
              </a:graphic>
            </wp:inline>
          </w:drawing>
        </w:r>
      </w:del>
    </w:p>
    <w:p w14:paraId="333C5ED8" w14:textId="4C486A4F" w:rsidR="00C91D11" w:rsidRDefault="00C91D11">
      <w:pPr>
        <w:pStyle w:val="af"/>
        <w:pPrChange w:id="89" w:author="Wang RaG" w:date="2023-08-06T01:59:00Z">
          <w:pPr>
            <w:pStyle w:val="cumt"/>
            <w:spacing w:line="360" w:lineRule="auto"/>
            <w:ind w:firstLineChars="0" w:firstLine="0"/>
            <w:jc w:val="center"/>
          </w:pPr>
        </w:pPrChange>
      </w:pPr>
      <w:ins w:id="90" w:author="Wang RaG" w:date="2023-08-06T01:59:00Z">
        <w:r>
          <w:rPr>
            <w:noProof/>
          </w:rPr>
          <w:drawing>
            <wp:inline distT="0" distB="0" distL="0" distR="0" wp14:anchorId="0CD33FD5" wp14:editId="42E23137">
              <wp:extent cx="2325600" cy="17779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25600" cy="1777970"/>
                      </a:xfrm>
                      <a:prstGeom prst="rect">
                        <a:avLst/>
                      </a:prstGeom>
                      <a:noFill/>
                      <a:ln>
                        <a:noFill/>
                      </a:ln>
                    </pic:spPr>
                  </pic:pic>
                </a:graphicData>
              </a:graphic>
            </wp:inline>
          </w:drawing>
        </w:r>
      </w:ins>
      <w:ins w:id="91" w:author="Wang RaG" w:date="2023-08-06T02:00:00Z">
        <w:r>
          <w:rPr>
            <w:rFonts w:hint="eastAsia"/>
          </w:rPr>
          <w:t xml:space="preserve"> </w:t>
        </w:r>
        <w:r>
          <w:t xml:space="preserve"> </w:t>
        </w:r>
      </w:ins>
      <w:ins w:id="92" w:author="Wang RaG" w:date="2023-08-06T02:01:00Z">
        <w:r>
          <w:rPr>
            <w:noProof/>
          </w:rPr>
          <w:drawing>
            <wp:inline distT="0" distB="0" distL="0" distR="0" wp14:anchorId="172B6843" wp14:editId="6308FCA9">
              <wp:extent cx="2325600" cy="17779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25600" cy="1777970"/>
                      </a:xfrm>
                      <a:prstGeom prst="rect">
                        <a:avLst/>
                      </a:prstGeom>
                      <a:noFill/>
                      <a:ln>
                        <a:noFill/>
                      </a:ln>
                    </pic:spPr>
                  </pic:pic>
                </a:graphicData>
              </a:graphic>
            </wp:inline>
          </w:drawing>
        </w:r>
      </w:ins>
    </w:p>
    <w:p w14:paraId="74C37A31" w14:textId="77777777" w:rsidR="00DA6AD9" w:rsidRDefault="0008514D">
      <w:pPr>
        <w:pStyle w:val="cumt"/>
        <w:spacing w:line="360" w:lineRule="auto"/>
        <w:ind w:firstLineChars="0" w:firstLine="0"/>
        <w:jc w:val="center"/>
      </w:pPr>
      <w:r>
        <w:rPr>
          <w:rFonts w:hint="eastAsia"/>
        </w:rPr>
        <w:t>(c) BDS-2 code OSB residuals          (d) BDS-3 code OSB residuals</w:t>
      </w:r>
    </w:p>
    <w:p w14:paraId="0A33A044" w14:textId="77777777" w:rsidR="00DA6AD9" w:rsidRDefault="0008514D">
      <w:pPr>
        <w:pStyle w:val="cumt"/>
        <w:spacing w:line="360" w:lineRule="auto"/>
        <w:ind w:firstLineChars="0" w:firstLine="0"/>
        <w:jc w:val="center"/>
      </w:pPr>
      <w:r>
        <w:rPr>
          <w:rFonts w:hint="eastAsia"/>
        </w:rPr>
        <w:t xml:space="preserve">Figure </w:t>
      </w:r>
      <w:r>
        <w:t>35</w:t>
      </w:r>
      <w:r>
        <w:rPr>
          <w:rFonts w:hint="eastAsia"/>
        </w:rPr>
        <w:t xml:space="preserve"> The OSB residuals between FiPPP estimation and WUM products</w:t>
      </w:r>
    </w:p>
    <w:p w14:paraId="79980AEB" w14:textId="77777777" w:rsidR="00DA6AD9" w:rsidRDefault="0008514D">
      <w:pPr>
        <w:pStyle w:val="cumt"/>
        <w:ind w:firstLine="480"/>
        <w:rPr>
          <w:b/>
          <w:bCs/>
        </w:rPr>
      </w:pPr>
      <w:bookmarkStart w:id="93" w:name="_Toc20419"/>
      <w:r>
        <w:rPr>
          <w:rFonts w:hint="eastAsia"/>
        </w:rPr>
        <w:t xml:space="preserve">In addition, to show the accuracy of estimated DCB/OSB, Figure </w:t>
      </w:r>
      <w:r>
        <w:t>36</w:t>
      </w:r>
      <w:r>
        <w:rPr>
          <w:rFonts w:hint="eastAsia"/>
        </w:rPr>
        <w:t xml:space="preserve"> plots the averaged residuals of all satellites. It is found that the DCB parameters are good consistency with the publicly downloading products, while some of the OSB values deviates from the normal values. The constraint condition of OSB estimated will be further tested to increase the consistency of multi-frequency OSB.</w:t>
      </w:r>
      <w:bookmarkEnd w:id="93"/>
    </w:p>
    <w:p w14:paraId="58E7DEBE" w14:textId="77777777" w:rsidR="00DA6AD9" w:rsidRDefault="0008514D">
      <w:pPr>
        <w:spacing w:line="360" w:lineRule="auto"/>
        <w:ind w:firstLine="480"/>
        <w:jc w:val="center"/>
        <w:rPr>
          <w:rFonts w:eastAsia="等线"/>
          <w:bCs/>
          <w:sz w:val="24"/>
        </w:rPr>
      </w:pPr>
      <w:r>
        <w:rPr>
          <w:rFonts w:eastAsia="等线" w:hint="eastAsia"/>
          <w:bCs/>
          <w:noProof/>
          <w:color w:val="FF0000"/>
          <w:sz w:val="24"/>
        </w:rPr>
        <w:drawing>
          <wp:inline distT="0" distB="0" distL="114300" distR="114300" wp14:anchorId="40BAA822" wp14:editId="53D10667">
            <wp:extent cx="2951480" cy="2313940"/>
            <wp:effectExtent l="0" t="0" r="7620" b="10160"/>
            <wp:docPr id="2" name="图片 2" descr="Grap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10"/>
                    <pic:cNvPicPr>
                      <a:picLocks noChangeAspect="1"/>
                    </pic:cNvPicPr>
                  </pic:nvPicPr>
                  <pic:blipFill>
                    <a:blip r:embed="rId134"/>
                    <a:srcRect l="5178" t="8025" r="5057"/>
                    <a:stretch>
                      <a:fillRect/>
                    </a:stretch>
                  </pic:blipFill>
                  <pic:spPr>
                    <a:xfrm>
                      <a:off x="0" y="0"/>
                      <a:ext cx="2951480" cy="2313940"/>
                    </a:xfrm>
                    <a:prstGeom prst="rect">
                      <a:avLst/>
                    </a:prstGeom>
                  </pic:spPr>
                </pic:pic>
              </a:graphicData>
            </a:graphic>
          </wp:inline>
        </w:drawing>
      </w:r>
    </w:p>
    <w:p w14:paraId="52590526" w14:textId="77777777" w:rsidR="00DA6AD9" w:rsidRDefault="0008514D">
      <w:pPr>
        <w:pStyle w:val="cumt"/>
        <w:spacing w:afterLines="50" w:after="156"/>
        <w:ind w:firstLineChars="0" w:firstLine="0"/>
        <w:jc w:val="center"/>
      </w:pPr>
      <w:r>
        <w:rPr>
          <w:rFonts w:eastAsia="等线" w:hint="eastAsia"/>
          <w:bCs/>
        </w:rPr>
        <w:t xml:space="preserve">Figure </w:t>
      </w:r>
      <w:r>
        <w:rPr>
          <w:rFonts w:eastAsia="等线"/>
          <w:bCs/>
        </w:rPr>
        <w:t>36</w:t>
      </w:r>
      <w:r>
        <w:rPr>
          <w:rFonts w:eastAsia="等线" w:hint="eastAsia"/>
          <w:bCs/>
        </w:rPr>
        <w:t xml:space="preserve"> The averaged DCB and code OSB residuals for different GNSS systems</w:t>
      </w:r>
    </w:p>
    <w:p w14:paraId="3C2772C0" w14:textId="77777777" w:rsidR="00DA6AD9" w:rsidRDefault="0008514D">
      <w:pPr>
        <w:pStyle w:val="cumt"/>
        <w:ind w:firstLine="480"/>
        <w:rPr>
          <w:rFonts w:eastAsia="等线"/>
          <w:bCs/>
        </w:rPr>
      </w:pPr>
      <w:r>
        <w:rPr>
          <w:rFonts w:eastAsia="等线" w:hint="eastAsia"/>
          <w:bCs/>
        </w:rPr>
        <w:lastRenderedPageBreak/>
        <w:t xml:space="preserve">To assess the model of biases processing, two methods for biases correction are compared in FiPPP, namely estimation and precise products. The results of dual- and </w:t>
      </w:r>
      <w:bookmarkStart w:id="94" w:name="OLE_LINK6"/>
      <w:r>
        <w:rPr>
          <w:rFonts w:eastAsia="等线" w:hint="eastAsia"/>
          <w:bCs/>
        </w:rPr>
        <w:t>five-frequency</w:t>
      </w:r>
      <w:bookmarkEnd w:id="94"/>
      <w:r>
        <w:rPr>
          <w:rFonts w:eastAsia="等线" w:hint="eastAsia"/>
          <w:bCs/>
        </w:rPr>
        <w:t xml:space="preserve"> GNSS PPP are shown in Figure </w:t>
      </w:r>
      <w:r>
        <w:rPr>
          <w:rFonts w:eastAsia="等线"/>
          <w:bCs/>
        </w:rPr>
        <w:t>37 and 38</w:t>
      </w:r>
      <w:r>
        <w:rPr>
          <w:rFonts w:eastAsia="等线" w:hint="eastAsia"/>
          <w:bCs/>
        </w:rPr>
        <w:t>. It should be noted that the EST denotes the estimation strategy for five-frequency PPP solution. According to the results, the EST strategy can reduce the positioning errors and convergence time compared with the using of precise products for five-frequency IF and UC PPP. However, the similar performances can be obtain</w:t>
      </w:r>
      <w:r>
        <w:rPr>
          <w:rFonts w:eastAsia="等线"/>
          <w:bCs/>
        </w:rPr>
        <w:t>ed</w:t>
      </w:r>
      <w:r>
        <w:rPr>
          <w:rFonts w:eastAsia="等线" w:hint="eastAsia"/>
          <w:bCs/>
        </w:rPr>
        <w:t xml:space="preserve"> with dual-frequency and five-frequency PPP, which means that some unmodelled errors in multi-frequency equations should be further processed. The FiPPP software provides a useful tool to conduct the system- and frequency-wide researches.</w:t>
      </w:r>
    </w:p>
    <w:p w14:paraId="5069F176" w14:textId="77777777" w:rsidR="00DA6AD9" w:rsidRDefault="0008514D">
      <w:pPr>
        <w:spacing w:line="360" w:lineRule="auto"/>
        <w:ind w:firstLine="480"/>
        <w:jc w:val="center"/>
        <w:rPr>
          <w:rFonts w:eastAsia="等线"/>
          <w:bCs/>
          <w:sz w:val="24"/>
        </w:rPr>
      </w:pPr>
      <w:r>
        <w:rPr>
          <w:rFonts w:eastAsia="等线" w:hint="eastAsia"/>
          <w:bCs/>
          <w:noProof/>
          <w:sz w:val="24"/>
        </w:rPr>
        <w:drawing>
          <wp:inline distT="0" distB="0" distL="114300" distR="114300" wp14:anchorId="14EF8665" wp14:editId="44039686">
            <wp:extent cx="2687320" cy="2039620"/>
            <wp:effectExtent l="0" t="0" r="5080" b="5080"/>
            <wp:docPr id="3" name="图片 3" descr="Gra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8"/>
                    <pic:cNvPicPr>
                      <a:picLocks noChangeAspect="1"/>
                    </pic:cNvPicPr>
                  </pic:nvPicPr>
                  <pic:blipFill>
                    <a:blip r:embed="rId135"/>
                    <a:srcRect l="2047" t="1259" r="4576"/>
                    <a:stretch>
                      <a:fillRect/>
                    </a:stretch>
                  </pic:blipFill>
                  <pic:spPr>
                    <a:xfrm>
                      <a:off x="0" y="0"/>
                      <a:ext cx="2687320" cy="2039620"/>
                    </a:xfrm>
                    <a:prstGeom prst="rect">
                      <a:avLst/>
                    </a:prstGeom>
                  </pic:spPr>
                </pic:pic>
              </a:graphicData>
            </a:graphic>
          </wp:inline>
        </w:drawing>
      </w:r>
    </w:p>
    <w:p w14:paraId="0B61212C" w14:textId="77777777" w:rsidR="00DA6AD9" w:rsidRDefault="0008514D">
      <w:pPr>
        <w:pStyle w:val="cumt"/>
        <w:ind w:firstLineChars="0" w:firstLine="0"/>
        <w:jc w:val="center"/>
        <w:rPr>
          <w:rFonts w:eastAsia="等线"/>
          <w:bCs/>
        </w:rPr>
      </w:pPr>
      <w:r>
        <w:rPr>
          <w:rFonts w:eastAsia="等线" w:hint="eastAsia"/>
          <w:bCs/>
        </w:rPr>
        <w:t>Figure 3</w:t>
      </w:r>
      <w:r>
        <w:rPr>
          <w:rFonts w:eastAsia="等线"/>
          <w:bCs/>
        </w:rPr>
        <w:t>7</w:t>
      </w:r>
      <w:r>
        <w:rPr>
          <w:rFonts w:eastAsia="等线" w:hint="eastAsia"/>
          <w:bCs/>
        </w:rPr>
        <w:t xml:space="preserve"> The positioning accuracy and convergence time of PPP solution based on different biases correction methods</w:t>
      </w:r>
    </w:p>
    <w:tbl>
      <w:tblPr>
        <w:tblStyle w:val="ab"/>
        <w:tblW w:w="87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DA6AD9" w14:paraId="40D2FF29" w14:textId="77777777">
        <w:trPr>
          <w:jc w:val="center"/>
        </w:trPr>
        <w:tc>
          <w:tcPr>
            <w:tcW w:w="4364" w:type="dxa"/>
            <w:vAlign w:val="center"/>
          </w:tcPr>
          <w:p w14:paraId="28425EA4" w14:textId="77777777" w:rsidR="00DA6AD9" w:rsidRDefault="0008514D">
            <w:pPr>
              <w:pStyle w:val="af"/>
            </w:pPr>
            <w:r>
              <w:rPr>
                <w:noProof/>
              </w:rPr>
              <w:drawing>
                <wp:inline distT="0" distB="0" distL="0" distR="0" wp14:anchorId="58B2779B" wp14:editId="51A368D9">
                  <wp:extent cx="2519680" cy="1243965"/>
                  <wp:effectExtent l="0" t="0" r="762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520000" cy="1244215"/>
                          </a:xfrm>
                          <a:prstGeom prst="rect">
                            <a:avLst/>
                          </a:prstGeom>
                          <a:noFill/>
                          <a:ln>
                            <a:noFill/>
                          </a:ln>
                        </pic:spPr>
                      </pic:pic>
                    </a:graphicData>
                  </a:graphic>
                </wp:inline>
              </w:drawing>
            </w:r>
          </w:p>
        </w:tc>
        <w:tc>
          <w:tcPr>
            <w:tcW w:w="4364" w:type="dxa"/>
            <w:vAlign w:val="center"/>
          </w:tcPr>
          <w:p w14:paraId="15358243" w14:textId="77777777" w:rsidR="00DA6AD9" w:rsidRDefault="0008514D">
            <w:pPr>
              <w:pStyle w:val="af"/>
            </w:pPr>
            <w:r>
              <w:rPr>
                <w:noProof/>
              </w:rPr>
              <w:drawing>
                <wp:inline distT="0" distB="0" distL="0" distR="0" wp14:anchorId="04FA2A1F" wp14:editId="0C2EA036">
                  <wp:extent cx="2519680" cy="1243965"/>
                  <wp:effectExtent l="0" t="0" r="762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2D51F642" w14:textId="77777777">
        <w:trPr>
          <w:jc w:val="center"/>
        </w:trPr>
        <w:tc>
          <w:tcPr>
            <w:tcW w:w="8728" w:type="dxa"/>
            <w:gridSpan w:val="2"/>
            <w:vAlign w:val="center"/>
          </w:tcPr>
          <w:p w14:paraId="799391EC" w14:textId="77777777" w:rsidR="00DA6AD9" w:rsidRDefault="0008514D">
            <w:pPr>
              <w:pStyle w:val="af"/>
            </w:pPr>
            <w:r>
              <w:rPr>
                <w:rFonts w:hint="eastAsia"/>
                <w:sz w:val="24"/>
                <w:szCs w:val="24"/>
              </w:rPr>
              <w:t>(</w:t>
            </w:r>
            <w:r>
              <w:rPr>
                <w:sz w:val="24"/>
                <w:szCs w:val="24"/>
              </w:rPr>
              <w:t>a) IF PPP models positioning residuals at station ARHT and STHL</w:t>
            </w:r>
          </w:p>
        </w:tc>
      </w:tr>
      <w:tr w:rsidR="00DA6AD9" w14:paraId="7522E436" w14:textId="77777777">
        <w:trPr>
          <w:jc w:val="center"/>
        </w:trPr>
        <w:tc>
          <w:tcPr>
            <w:tcW w:w="4364" w:type="dxa"/>
            <w:vAlign w:val="center"/>
          </w:tcPr>
          <w:p w14:paraId="3C610EA1" w14:textId="77777777" w:rsidR="00DA6AD9" w:rsidRDefault="0008514D">
            <w:pPr>
              <w:pStyle w:val="af"/>
            </w:pPr>
            <w:r>
              <w:rPr>
                <w:noProof/>
              </w:rPr>
              <w:drawing>
                <wp:inline distT="0" distB="0" distL="0" distR="0" wp14:anchorId="73C4ECE3" wp14:editId="64C0C649">
                  <wp:extent cx="2519680" cy="1243965"/>
                  <wp:effectExtent l="0" t="0" r="762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727B095B" w14:textId="77777777" w:rsidR="00DA6AD9" w:rsidRDefault="0008514D">
            <w:pPr>
              <w:pStyle w:val="af"/>
            </w:pPr>
            <w:r>
              <w:rPr>
                <w:noProof/>
              </w:rPr>
              <w:drawing>
                <wp:inline distT="0" distB="0" distL="0" distR="0" wp14:anchorId="5283C83E" wp14:editId="24A5D7AE">
                  <wp:extent cx="2519680" cy="1243965"/>
                  <wp:effectExtent l="0" t="0" r="762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69DBEA54" w14:textId="77777777">
        <w:trPr>
          <w:jc w:val="center"/>
        </w:trPr>
        <w:tc>
          <w:tcPr>
            <w:tcW w:w="8728" w:type="dxa"/>
            <w:gridSpan w:val="2"/>
            <w:vAlign w:val="center"/>
          </w:tcPr>
          <w:p w14:paraId="5699EB12" w14:textId="77777777" w:rsidR="00DA6AD9" w:rsidRDefault="0008514D">
            <w:pPr>
              <w:pStyle w:val="af"/>
              <w:spacing w:line="360" w:lineRule="auto"/>
              <w:ind w:firstLine="420"/>
              <w:rPr>
                <w:sz w:val="24"/>
                <w:szCs w:val="24"/>
              </w:rPr>
            </w:pPr>
            <w:r>
              <w:rPr>
                <w:rFonts w:hint="eastAsia"/>
                <w:sz w:val="24"/>
                <w:szCs w:val="24"/>
              </w:rPr>
              <w:t>(</w:t>
            </w:r>
            <w:r>
              <w:rPr>
                <w:sz w:val="24"/>
                <w:szCs w:val="24"/>
              </w:rPr>
              <w:t>b) UC PPP models positioning residuals at station ARHT and STHL</w:t>
            </w:r>
          </w:p>
        </w:tc>
      </w:tr>
      <w:tr w:rsidR="00DA6AD9" w14:paraId="4ACC2E90" w14:textId="77777777">
        <w:trPr>
          <w:jc w:val="center"/>
        </w:trPr>
        <w:tc>
          <w:tcPr>
            <w:tcW w:w="8728" w:type="dxa"/>
            <w:gridSpan w:val="2"/>
            <w:vAlign w:val="center"/>
          </w:tcPr>
          <w:p w14:paraId="34B97BB9" w14:textId="77777777" w:rsidR="00DA6AD9" w:rsidRDefault="0008514D">
            <w:pPr>
              <w:pStyle w:val="af"/>
              <w:spacing w:line="276" w:lineRule="auto"/>
              <w:rPr>
                <w:sz w:val="24"/>
                <w:szCs w:val="24"/>
              </w:rPr>
            </w:pPr>
            <w:r>
              <w:rPr>
                <w:rFonts w:hint="eastAsia"/>
                <w:sz w:val="24"/>
                <w:szCs w:val="24"/>
              </w:rPr>
              <w:lastRenderedPageBreak/>
              <w:t>F</w:t>
            </w:r>
            <w:r>
              <w:rPr>
                <w:sz w:val="24"/>
                <w:szCs w:val="24"/>
              </w:rPr>
              <w:t xml:space="preserve">igure </w:t>
            </w:r>
            <w:r>
              <w:rPr>
                <w:rFonts w:hint="eastAsia"/>
                <w:sz w:val="24"/>
                <w:szCs w:val="24"/>
              </w:rPr>
              <w:t>3</w:t>
            </w:r>
            <w:r>
              <w:rPr>
                <w:sz w:val="24"/>
                <w:szCs w:val="24"/>
              </w:rPr>
              <w:t>8 Positioning errors with IF-</w:t>
            </w:r>
            <w:r>
              <w:rPr>
                <w:rFonts w:hint="eastAsia"/>
                <w:sz w:val="24"/>
                <w:szCs w:val="24"/>
              </w:rPr>
              <w:t>PPP</w:t>
            </w:r>
            <w:r>
              <w:rPr>
                <w:sz w:val="24"/>
                <w:szCs w:val="24"/>
              </w:rPr>
              <w:t xml:space="preserve"> (top) and UC-PPP (bottom) with different model in processing bias at station ARHT and STHL, respectively</w:t>
            </w:r>
          </w:p>
        </w:tc>
      </w:tr>
    </w:tbl>
    <w:p w14:paraId="162339A9" w14:textId="77777777" w:rsidR="00DA6AD9" w:rsidRDefault="0008514D">
      <w:pPr>
        <w:pStyle w:val="cumt"/>
        <w:numPr>
          <w:ilvl w:val="0"/>
          <w:numId w:val="6"/>
        </w:numPr>
        <w:spacing w:beforeLines="50" w:before="156" w:line="360" w:lineRule="auto"/>
        <w:ind w:left="901" w:firstLineChars="0"/>
        <w:rPr>
          <w:b/>
        </w:rPr>
      </w:pPr>
      <w:r>
        <w:rPr>
          <w:rFonts w:hint="eastAsia"/>
          <w:b/>
        </w:rPr>
        <w:t>Multi-GNSS and multi-frequency static PPP analyses</w:t>
      </w:r>
    </w:p>
    <w:p w14:paraId="6067B8B9" w14:textId="77777777" w:rsidR="00DA6AD9" w:rsidRDefault="0008514D">
      <w:pPr>
        <w:spacing w:line="360" w:lineRule="auto"/>
        <w:ind w:firstLine="480"/>
        <w:rPr>
          <w:rFonts w:eastAsia="等线"/>
          <w:bCs/>
          <w:sz w:val="24"/>
        </w:rPr>
      </w:pPr>
      <w:r>
        <w:rPr>
          <w:rFonts w:eastAsia="等线" w:hint="eastAsia"/>
          <w:bCs/>
          <w:sz w:val="24"/>
        </w:rPr>
        <w:t>Firstly, because of the ability of single- to five-frequency PPP, the advantages of multi-frequency observations are tested by FiPPP software as:</w:t>
      </w:r>
    </w:p>
    <w:p w14:paraId="0626711E" w14:textId="77777777" w:rsidR="00DA6AD9" w:rsidRDefault="0008514D">
      <w:pPr>
        <w:spacing w:line="360" w:lineRule="auto"/>
        <w:ind w:firstLine="480"/>
        <w:rPr>
          <w:rFonts w:eastAsia="等线"/>
          <w:bCs/>
          <w:color w:val="000000" w:themeColor="text1"/>
          <w:sz w:val="24"/>
        </w:rPr>
      </w:pPr>
      <w:r>
        <w:rPr>
          <w:rFonts w:eastAsia="等线" w:hint="eastAsia"/>
          <w:bCs/>
          <w:color w:val="000000" w:themeColor="text1"/>
          <w:sz w:val="24"/>
        </w:rPr>
        <w:t xml:space="preserve">Scheme 1: the five-frequency observations of BDS-3 are used to test the performance of FiPPP software, in which the single- to five-frequency positioning is conducted with IF combination and UC mode, respectively. The positioning accuracy and the corresponding convergence time of BDS-3 single- to five-frequency static PPP are presented in Figure </w:t>
      </w:r>
      <w:r>
        <w:rPr>
          <w:rFonts w:eastAsia="等线"/>
          <w:bCs/>
          <w:color w:val="000000" w:themeColor="text1"/>
          <w:sz w:val="24"/>
        </w:rPr>
        <w:t>39 and 40</w:t>
      </w:r>
      <w:r>
        <w:rPr>
          <w:rFonts w:eastAsia="等线" w:hint="eastAsia"/>
          <w:bCs/>
          <w:color w:val="000000" w:themeColor="text1"/>
          <w:sz w:val="24"/>
        </w:rPr>
        <w:t xml:space="preserve">. It is shown that the similar </w:t>
      </w:r>
      <w:r>
        <w:rPr>
          <w:rFonts w:eastAsia="等线"/>
          <w:bCs/>
          <w:color w:val="000000" w:themeColor="text1"/>
          <w:sz w:val="24"/>
        </w:rPr>
        <w:t>centimeter</w:t>
      </w:r>
      <w:r>
        <w:rPr>
          <w:rFonts w:eastAsia="等线" w:hint="eastAsia"/>
          <w:bCs/>
          <w:color w:val="000000" w:themeColor="text1"/>
          <w:sz w:val="24"/>
        </w:rPr>
        <w:t>-level positioning accuracy for most of experiments can be obtained, which indirectly verifies the validity and reliability of FiPPP. As the increasing of frequency used, the positioning accuracy presents an improved trend, while the convergence time is slightly worse as the equation noise amplification with multi-frequency observations, especially in E direction, which will be further solved by the partial PPP-AR algorithm.</w:t>
      </w:r>
    </w:p>
    <w:p w14:paraId="0BCE528F" w14:textId="77777777" w:rsidR="00DA6AD9" w:rsidRDefault="0008514D">
      <w:pPr>
        <w:spacing w:line="360" w:lineRule="auto"/>
        <w:ind w:firstLineChars="0" w:firstLine="0"/>
        <w:jc w:val="center"/>
        <w:rPr>
          <w:rFonts w:eastAsia="等线"/>
          <w:bCs/>
          <w:sz w:val="24"/>
        </w:rPr>
      </w:pPr>
      <w:r>
        <w:rPr>
          <w:rFonts w:eastAsia="等线" w:hint="eastAsia"/>
          <w:bCs/>
          <w:noProof/>
          <w:sz w:val="24"/>
        </w:rPr>
        <w:drawing>
          <wp:inline distT="0" distB="0" distL="114300" distR="114300" wp14:anchorId="094FE9EF" wp14:editId="59CE2062">
            <wp:extent cx="2359660" cy="1786255"/>
            <wp:effectExtent l="0" t="0" r="2540" b="4445"/>
            <wp:docPr id="49" name="图片 49"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Graph2"/>
                    <pic:cNvPicPr>
                      <a:picLocks noChangeAspect="1"/>
                    </pic:cNvPicPr>
                  </pic:nvPicPr>
                  <pic:blipFill>
                    <a:blip r:embed="rId140"/>
                    <a:srcRect l="1565" t="2360" r="1445" b="1574"/>
                    <a:stretch>
                      <a:fillRect/>
                    </a:stretch>
                  </pic:blipFill>
                  <pic:spPr>
                    <a:xfrm>
                      <a:off x="0" y="0"/>
                      <a:ext cx="2359660" cy="1786255"/>
                    </a:xfrm>
                    <a:prstGeom prst="rect">
                      <a:avLst/>
                    </a:prstGeom>
                  </pic:spPr>
                </pic:pic>
              </a:graphicData>
            </a:graphic>
          </wp:inline>
        </w:drawing>
      </w:r>
      <w:r>
        <w:rPr>
          <w:rFonts w:eastAsia="等线" w:hint="eastAsia"/>
          <w:bCs/>
          <w:sz w:val="24"/>
        </w:rPr>
        <w:t xml:space="preserve"> </w:t>
      </w:r>
      <w:r>
        <w:rPr>
          <w:rFonts w:eastAsia="等线" w:hint="eastAsia"/>
          <w:bCs/>
          <w:noProof/>
          <w:sz w:val="24"/>
        </w:rPr>
        <w:drawing>
          <wp:inline distT="0" distB="0" distL="114300" distR="114300" wp14:anchorId="53BD3009" wp14:editId="1BE89A58">
            <wp:extent cx="2391410" cy="1870075"/>
            <wp:effectExtent l="0" t="0" r="8890" b="9525"/>
            <wp:docPr id="50" name="图片 50"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Graph1"/>
                    <pic:cNvPicPr>
                      <a:picLocks noChangeAspect="1"/>
                    </pic:cNvPicPr>
                  </pic:nvPicPr>
                  <pic:blipFill>
                    <a:blip r:embed="rId141"/>
                    <a:srcRect l="9753" t="2360" r="5298" b="10858"/>
                    <a:stretch>
                      <a:fillRect/>
                    </a:stretch>
                  </pic:blipFill>
                  <pic:spPr>
                    <a:xfrm>
                      <a:off x="0" y="0"/>
                      <a:ext cx="2391410" cy="1870075"/>
                    </a:xfrm>
                    <a:prstGeom prst="rect">
                      <a:avLst/>
                    </a:prstGeom>
                  </pic:spPr>
                </pic:pic>
              </a:graphicData>
            </a:graphic>
          </wp:inline>
        </w:drawing>
      </w:r>
    </w:p>
    <w:p w14:paraId="0541F671" w14:textId="77777777" w:rsidR="00DA6AD9" w:rsidRDefault="0008514D">
      <w:pPr>
        <w:spacing w:line="360" w:lineRule="auto"/>
        <w:ind w:firstLineChars="0" w:firstLine="0"/>
        <w:jc w:val="center"/>
        <w:rPr>
          <w:rFonts w:eastAsia="等线"/>
          <w:bCs/>
          <w:sz w:val="24"/>
        </w:rPr>
      </w:pPr>
      <w:r>
        <w:rPr>
          <w:rFonts w:eastAsia="等线" w:hint="eastAsia"/>
          <w:bCs/>
          <w:sz w:val="24"/>
        </w:rPr>
        <w:t>(a) BDS-3 IF combination PPP           (b) BDS-3 UC mode PPP</w:t>
      </w:r>
    </w:p>
    <w:p w14:paraId="4E981342" w14:textId="77777777" w:rsidR="00DA6AD9" w:rsidRDefault="0008514D">
      <w:pPr>
        <w:spacing w:line="360" w:lineRule="auto"/>
        <w:ind w:firstLineChars="0" w:firstLine="0"/>
        <w:jc w:val="center"/>
        <w:rPr>
          <w:rFonts w:eastAsia="等线"/>
          <w:bCs/>
          <w:color w:val="000000" w:themeColor="text1"/>
          <w:sz w:val="24"/>
        </w:rPr>
      </w:pPr>
      <w:r>
        <w:rPr>
          <w:rFonts w:eastAsia="等线" w:hint="eastAsia"/>
          <w:bCs/>
          <w:sz w:val="24"/>
        </w:rPr>
        <w:t>Figure 3</w:t>
      </w:r>
      <w:r>
        <w:rPr>
          <w:rFonts w:eastAsia="等线"/>
          <w:bCs/>
          <w:sz w:val="24"/>
        </w:rPr>
        <w:t>9</w:t>
      </w:r>
      <w:r>
        <w:rPr>
          <w:rFonts w:eastAsia="等线" w:hint="eastAsia"/>
          <w:bCs/>
          <w:sz w:val="24"/>
        </w:rPr>
        <w:t xml:space="preserve"> The averaged positioning accuracy and convergence time of BDS-3 single- to five-frequency static PPP solutions based on IF combination and UC mode</w:t>
      </w:r>
    </w:p>
    <w:tbl>
      <w:tblPr>
        <w:tblStyle w:val="ab"/>
        <w:tblW w:w="87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DA6AD9" w14:paraId="1B5A08EE" w14:textId="77777777">
        <w:trPr>
          <w:jc w:val="center"/>
        </w:trPr>
        <w:tc>
          <w:tcPr>
            <w:tcW w:w="4364" w:type="dxa"/>
            <w:vAlign w:val="center"/>
          </w:tcPr>
          <w:p w14:paraId="3B27AC62" w14:textId="77777777" w:rsidR="00DA6AD9" w:rsidRDefault="0008514D">
            <w:pPr>
              <w:pStyle w:val="af"/>
            </w:pPr>
            <w:r>
              <w:rPr>
                <w:noProof/>
              </w:rPr>
              <w:drawing>
                <wp:inline distT="0" distB="0" distL="0" distR="0" wp14:anchorId="4575E9FA" wp14:editId="579DE4A6">
                  <wp:extent cx="2519680" cy="12439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7C0D0A88" w14:textId="77777777" w:rsidR="00DA6AD9" w:rsidRDefault="0008514D">
            <w:pPr>
              <w:pStyle w:val="af"/>
            </w:pPr>
            <w:r>
              <w:rPr>
                <w:noProof/>
              </w:rPr>
              <w:drawing>
                <wp:inline distT="0" distB="0" distL="0" distR="0" wp14:anchorId="5F59A36C" wp14:editId="0CDF4E63">
                  <wp:extent cx="2519680" cy="12439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171CAC57" w14:textId="77777777">
        <w:trPr>
          <w:jc w:val="center"/>
        </w:trPr>
        <w:tc>
          <w:tcPr>
            <w:tcW w:w="8728" w:type="dxa"/>
            <w:gridSpan w:val="2"/>
            <w:vAlign w:val="center"/>
          </w:tcPr>
          <w:p w14:paraId="6815604F" w14:textId="77777777" w:rsidR="00DA6AD9" w:rsidRDefault="0008514D">
            <w:pPr>
              <w:pStyle w:val="af"/>
            </w:pPr>
            <w:r>
              <w:rPr>
                <w:rFonts w:eastAsia="等线" w:cs="Times New Roman" w:hint="eastAsia"/>
                <w:bCs/>
                <w:sz w:val="24"/>
                <w:szCs w:val="24"/>
              </w:rPr>
              <w:lastRenderedPageBreak/>
              <w:t>(a) IF PPP models positioning residuals at station ARHT and STHL</w:t>
            </w:r>
          </w:p>
        </w:tc>
      </w:tr>
      <w:tr w:rsidR="00DA6AD9" w14:paraId="7BFE1985" w14:textId="77777777">
        <w:trPr>
          <w:jc w:val="center"/>
        </w:trPr>
        <w:tc>
          <w:tcPr>
            <w:tcW w:w="4364" w:type="dxa"/>
            <w:vAlign w:val="center"/>
          </w:tcPr>
          <w:p w14:paraId="420C3FD3" w14:textId="77777777" w:rsidR="00DA6AD9" w:rsidRDefault="0008514D">
            <w:pPr>
              <w:pStyle w:val="af"/>
            </w:pPr>
            <w:r>
              <w:rPr>
                <w:noProof/>
              </w:rPr>
              <w:drawing>
                <wp:inline distT="0" distB="0" distL="0" distR="0" wp14:anchorId="6DCEF1DF" wp14:editId="3721E3E9">
                  <wp:extent cx="2519680" cy="12439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6AF960A9" w14:textId="77777777" w:rsidR="00DA6AD9" w:rsidRDefault="0008514D">
            <w:pPr>
              <w:pStyle w:val="af"/>
            </w:pPr>
            <w:r>
              <w:rPr>
                <w:noProof/>
              </w:rPr>
              <w:drawing>
                <wp:inline distT="0" distB="0" distL="0" distR="0" wp14:anchorId="2A312AB4" wp14:editId="3B3FF2B0">
                  <wp:extent cx="2519680" cy="12439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70F4F2FF" w14:textId="77777777">
        <w:trPr>
          <w:jc w:val="center"/>
        </w:trPr>
        <w:tc>
          <w:tcPr>
            <w:tcW w:w="8728" w:type="dxa"/>
            <w:gridSpan w:val="2"/>
            <w:vAlign w:val="center"/>
          </w:tcPr>
          <w:p w14:paraId="5E25F355" w14:textId="77777777" w:rsidR="00DA6AD9" w:rsidRDefault="0008514D">
            <w:pPr>
              <w:pStyle w:val="af"/>
              <w:spacing w:line="360" w:lineRule="auto"/>
              <w:rPr>
                <w:rFonts w:eastAsia="等线" w:cs="Times New Roman"/>
                <w:bCs/>
                <w:sz w:val="24"/>
                <w:szCs w:val="24"/>
              </w:rPr>
            </w:pPr>
            <w:r>
              <w:rPr>
                <w:rFonts w:eastAsia="等线" w:cs="Times New Roman" w:hint="eastAsia"/>
                <w:bCs/>
                <w:sz w:val="24"/>
                <w:szCs w:val="24"/>
              </w:rPr>
              <w:t>(b) UC PPP models positioning residuals at station ARHT and STHL</w:t>
            </w:r>
          </w:p>
        </w:tc>
      </w:tr>
      <w:tr w:rsidR="00DA6AD9" w14:paraId="282CF371" w14:textId="77777777">
        <w:trPr>
          <w:jc w:val="center"/>
        </w:trPr>
        <w:tc>
          <w:tcPr>
            <w:tcW w:w="8728" w:type="dxa"/>
            <w:gridSpan w:val="2"/>
            <w:vAlign w:val="center"/>
          </w:tcPr>
          <w:p w14:paraId="001B08CB" w14:textId="77777777" w:rsidR="00DA6AD9" w:rsidRDefault="0008514D">
            <w:pPr>
              <w:pStyle w:val="af"/>
              <w:spacing w:line="360" w:lineRule="auto"/>
              <w:rPr>
                <w:rFonts w:eastAsia="等线" w:cs="Times New Roman"/>
                <w:bCs/>
                <w:sz w:val="24"/>
                <w:szCs w:val="24"/>
              </w:rPr>
            </w:pPr>
            <w:r>
              <w:rPr>
                <w:rFonts w:eastAsia="等线" w:cs="Times New Roman" w:hint="eastAsia"/>
                <w:bCs/>
                <w:sz w:val="24"/>
                <w:szCs w:val="24"/>
              </w:rPr>
              <w:t xml:space="preserve">Figure </w:t>
            </w:r>
            <w:r>
              <w:rPr>
                <w:rFonts w:eastAsia="等线" w:cs="Times New Roman"/>
                <w:bCs/>
                <w:sz w:val="24"/>
                <w:szCs w:val="24"/>
              </w:rPr>
              <w:t>40</w:t>
            </w:r>
            <w:r>
              <w:rPr>
                <w:rFonts w:eastAsia="等线" w:cs="Times New Roman" w:hint="eastAsia"/>
                <w:bCs/>
                <w:sz w:val="24"/>
                <w:szCs w:val="24"/>
              </w:rPr>
              <w:t xml:space="preserve"> Positioning errors with IF- (top) and UC-PPP (bottom) models for BDS-3-only at station ARHT and STHL</w:t>
            </w:r>
          </w:p>
        </w:tc>
      </w:tr>
    </w:tbl>
    <w:p w14:paraId="5F840985" w14:textId="77777777" w:rsidR="00DA6AD9" w:rsidRDefault="0008514D">
      <w:pPr>
        <w:spacing w:line="360" w:lineRule="auto"/>
        <w:ind w:firstLine="480"/>
        <w:rPr>
          <w:rFonts w:eastAsia="等线"/>
          <w:bCs/>
          <w:color w:val="000000" w:themeColor="text1"/>
          <w:sz w:val="24"/>
        </w:rPr>
      </w:pPr>
      <w:r>
        <w:rPr>
          <w:rFonts w:eastAsia="等线" w:hint="eastAsia"/>
          <w:bCs/>
          <w:color w:val="000000" w:themeColor="text1"/>
          <w:sz w:val="24"/>
        </w:rPr>
        <w:t>Scheme 2: apart from the multi-frequency positioning, the benefits of multi-GNSS observation are also verified. The combination</w:t>
      </w:r>
      <w:r>
        <w:rPr>
          <w:rFonts w:eastAsia="等线"/>
          <w:bCs/>
          <w:color w:val="000000" w:themeColor="text1"/>
          <w:sz w:val="24"/>
        </w:rPr>
        <w:t>s</w:t>
      </w:r>
      <w:r>
        <w:rPr>
          <w:rFonts w:eastAsia="等线" w:hint="eastAsia"/>
          <w:bCs/>
          <w:color w:val="000000" w:themeColor="text1"/>
          <w:sz w:val="24"/>
        </w:rPr>
        <w:t xml:space="preserve"> of different systems are analyzed as G, G+E, G+C+E with single- to triple-frequency observations, respectively. Similarly, the IF combination and UC mode of PPP is conducted, where two forms of triple-frequency IF, namely IF123 and IF1213, are further analyzed.</w:t>
      </w:r>
      <w:r>
        <w:rPr>
          <w:rFonts w:eastAsia="等线"/>
          <w:bCs/>
          <w:color w:val="000000" w:themeColor="text1"/>
          <w:sz w:val="24"/>
        </w:rPr>
        <w:t xml:space="preserve"> Figure 41 shows the positioning errors of stations ARHT and STHL. According to Figure 41, it can be seen that the result of the UC1 PPP model under single GPS is poor, but it is improved when Galileo and BDS are added, but it is not completely corrected, because the current version of the QC algorithm has not been perfected.</w:t>
      </w:r>
      <w:r>
        <w:rPr>
          <w:rFonts w:eastAsia="等线" w:hint="eastAsia"/>
          <w:bCs/>
          <w:color w:val="000000" w:themeColor="text1"/>
          <w:sz w:val="24"/>
        </w:rPr>
        <w:t xml:space="preserve"> Table 3 and Figure </w:t>
      </w:r>
      <w:r>
        <w:rPr>
          <w:rFonts w:eastAsia="等线"/>
          <w:bCs/>
          <w:color w:val="000000" w:themeColor="text1"/>
          <w:sz w:val="24"/>
        </w:rPr>
        <w:t>42</w:t>
      </w:r>
      <w:r>
        <w:rPr>
          <w:rFonts w:eastAsia="等线" w:hint="eastAsia"/>
          <w:bCs/>
          <w:color w:val="000000" w:themeColor="text1"/>
          <w:sz w:val="24"/>
        </w:rPr>
        <w:t xml:space="preserve"> summarize the averaged positioning residuals and convergence time for E, N and U directions. According to the results in Table 3 and Figure </w:t>
      </w:r>
      <w:r>
        <w:rPr>
          <w:rFonts w:eastAsia="等线"/>
          <w:bCs/>
          <w:color w:val="000000" w:themeColor="text1"/>
          <w:sz w:val="24"/>
        </w:rPr>
        <w:t>42</w:t>
      </w:r>
      <w:r>
        <w:rPr>
          <w:rFonts w:eastAsia="等线" w:hint="eastAsia"/>
          <w:bCs/>
          <w:color w:val="000000" w:themeColor="text1"/>
          <w:sz w:val="24"/>
        </w:rPr>
        <w:t>, it is suggested that the increasing of GNSS system can reduce the positioning errors and convergence time. However, some of PPP performances are slightly worse than that of GPS-only solution, especially for IF combinations, in which the ISB and receiver clock parameters will be redefined.</w:t>
      </w:r>
    </w:p>
    <w:tbl>
      <w:tblPr>
        <w:tblStyle w:val="ab"/>
        <w:tblW w:w="87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DA6AD9" w14:paraId="459074D3" w14:textId="77777777">
        <w:trPr>
          <w:jc w:val="center"/>
        </w:trPr>
        <w:tc>
          <w:tcPr>
            <w:tcW w:w="4364" w:type="dxa"/>
            <w:vAlign w:val="center"/>
          </w:tcPr>
          <w:p w14:paraId="676E28E0" w14:textId="77777777" w:rsidR="00DA6AD9" w:rsidRDefault="0008514D">
            <w:pPr>
              <w:pStyle w:val="af"/>
            </w:pPr>
            <w:r>
              <w:rPr>
                <w:noProof/>
              </w:rPr>
              <w:drawing>
                <wp:inline distT="0" distB="0" distL="0" distR="0" wp14:anchorId="1F4E25BA" wp14:editId="140A179B">
                  <wp:extent cx="2519680" cy="124396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0823195B" w14:textId="77777777" w:rsidR="00DA6AD9" w:rsidRDefault="0008514D">
            <w:pPr>
              <w:pStyle w:val="af"/>
            </w:pPr>
            <w:r>
              <w:rPr>
                <w:noProof/>
              </w:rPr>
              <w:drawing>
                <wp:inline distT="0" distB="0" distL="0" distR="0" wp14:anchorId="62385047" wp14:editId="256C8BC3">
                  <wp:extent cx="2519680" cy="124396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65EF6AE1" w14:textId="77777777">
        <w:trPr>
          <w:jc w:val="center"/>
        </w:trPr>
        <w:tc>
          <w:tcPr>
            <w:tcW w:w="8728" w:type="dxa"/>
            <w:gridSpan w:val="2"/>
            <w:vAlign w:val="center"/>
          </w:tcPr>
          <w:p w14:paraId="51DEA867" w14:textId="77777777" w:rsidR="00DA6AD9" w:rsidRDefault="0008514D">
            <w:pPr>
              <w:pStyle w:val="af"/>
              <w:spacing w:line="360" w:lineRule="auto"/>
              <w:rPr>
                <w:sz w:val="24"/>
                <w:szCs w:val="24"/>
              </w:rPr>
            </w:pPr>
            <w:r>
              <w:rPr>
                <w:rFonts w:hint="eastAsia"/>
                <w:sz w:val="24"/>
                <w:szCs w:val="24"/>
              </w:rPr>
              <w:t>(</w:t>
            </w:r>
            <w:r>
              <w:rPr>
                <w:sz w:val="24"/>
                <w:szCs w:val="24"/>
              </w:rPr>
              <w:t>a) IF PPP positioning residuals for GPS-only at station ARHT and STHL</w:t>
            </w:r>
          </w:p>
        </w:tc>
      </w:tr>
      <w:tr w:rsidR="00DA6AD9" w14:paraId="44AE873C" w14:textId="77777777">
        <w:trPr>
          <w:jc w:val="center"/>
        </w:trPr>
        <w:tc>
          <w:tcPr>
            <w:tcW w:w="4364" w:type="dxa"/>
            <w:vAlign w:val="center"/>
          </w:tcPr>
          <w:p w14:paraId="2CE4366C" w14:textId="77777777" w:rsidR="00DA6AD9" w:rsidRDefault="0008514D">
            <w:pPr>
              <w:pStyle w:val="af"/>
              <w:rPr>
                <w:sz w:val="24"/>
                <w:szCs w:val="24"/>
              </w:rPr>
            </w:pPr>
            <w:r>
              <w:rPr>
                <w:noProof/>
                <w:sz w:val="24"/>
                <w:szCs w:val="24"/>
              </w:rPr>
              <w:lastRenderedPageBreak/>
              <w:drawing>
                <wp:inline distT="0" distB="0" distL="0" distR="0" wp14:anchorId="503A74C2" wp14:editId="6D9E03CD">
                  <wp:extent cx="2519680" cy="124396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4A088A4D" w14:textId="77777777" w:rsidR="00DA6AD9" w:rsidRDefault="0008514D">
            <w:pPr>
              <w:pStyle w:val="af"/>
              <w:rPr>
                <w:sz w:val="24"/>
                <w:szCs w:val="24"/>
              </w:rPr>
            </w:pPr>
            <w:r>
              <w:rPr>
                <w:noProof/>
                <w:sz w:val="24"/>
                <w:szCs w:val="24"/>
              </w:rPr>
              <w:drawing>
                <wp:inline distT="0" distB="0" distL="0" distR="0" wp14:anchorId="6204BAB1" wp14:editId="6A7B15CE">
                  <wp:extent cx="2519680" cy="124396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3110091C" w14:textId="77777777">
        <w:trPr>
          <w:jc w:val="center"/>
        </w:trPr>
        <w:tc>
          <w:tcPr>
            <w:tcW w:w="8728" w:type="dxa"/>
            <w:gridSpan w:val="2"/>
            <w:vAlign w:val="center"/>
          </w:tcPr>
          <w:p w14:paraId="7686EBC6" w14:textId="77777777" w:rsidR="00DA6AD9" w:rsidRDefault="0008514D">
            <w:pPr>
              <w:pStyle w:val="af"/>
              <w:rPr>
                <w:sz w:val="24"/>
                <w:szCs w:val="24"/>
              </w:rPr>
            </w:pPr>
            <w:r>
              <w:rPr>
                <w:rFonts w:hint="eastAsia"/>
                <w:sz w:val="24"/>
                <w:szCs w:val="24"/>
              </w:rPr>
              <w:t>(</w:t>
            </w:r>
            <w:r>
              <w:rPr>
                <w:sz w:val="24"/>
                <w:szCs w:val="24"/>
              </w:rPr>
              <w:t>b) IF PPP positioning residuals for GPS and Galileo at station ARHT and STHL</w:t>
            </w:r>
          </w:p>
        </w:tc>
      </w:tr>
      <w:tr w:rsidR="00DA6AD9" w14:paraId="40298DCA" w14:textId="77777777">
        <w:trPr>
          <w:jc w:val="center"/>
        </w:trPr>
        <w:tc>
          <w:tcPr>
            <w:tcW w:w="4364" w:type="dxa"/>
            <w:vAlign w:val="center"/>
          </w:tcPr>
          <w:p w14:paraId="4F3A4C84" w14:textId="77777777" w:rsidR="00DA6AD9" w:rsidRDefault="0008514D">
            <w:pPr>
              <w:pStyle w:val="af"/>
              <w:rPr>
                <w:sz w:val="24"/>
                <w:szCs w:val="24"/>
              </w:rPr>
            </w:pPr>
            <w:r>
              <w:rPr>
                <w:noProof/>
                <w:sz w:val="24"/>
                <w:szCs w:val="24"/>
              </w:rPr>
              <w:drawing>
                <wp:inline distT="0" distB="0" distL="0" distR="0" wp14:anchorId="0F006332" wp14:editId="1CEA2319">
                  <wp:extent cx="2519680" cy="12439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0A963986" w14:textId="77777777" w:rsidR="00DA6AD9" w:rsidRDefault="0008514D">
            <w:pPr>
              <w:pStyle w:val="af"/>
              <w:rPr>
                <w:sz w:val="24"/>
                <w:szCs w:val="24"/>
              </w:rPr>
            </w:pPr>
            <w:r>
              <w:rPr>
                <w:noProof/>
                <w:sz w:val="24"/>
                <w:szCs w:val="24"/>
              </w:rPr>
              <w:drawing>
                <wp:inline distT="0" distB="0" distL="0" distR="0" wp14:anchorId="5D5136D2" wp14:editId="0FB0EDBC">
                  <wp:extent cx="2519680" cy="12439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21B62D02" w14:textId="77777777">
        <w:trPr>
          <w:jc w:val="center"/>
        </w:trPr>
        <w:tc>
          <w:tcPr>
            <w:tcW w:w="8728" w:type="dxa"/>
            <w:gridSpan w:val="2"/>
            <w:vAlign w:val="center"/>
          </w:tcPr>
          <w:p w14:paraId="15315C7F" w14:textId="77777777" w:rsidR="00DA6AD9" w:rsidRDefault="0008514D">
            <w:pPr>
              <w:pStyle w:val="af"/>
              <w:rPr>
                <w:sz w:val="24"/>
                <w:szCs w:val="24"/>
              </w:rPr>
            </w:pPr>
            <w:r>
              <w:rPr>
                <w:rFonts w:hint="eastAsia"/>
                <w:sz w:val="24"/>
                <w:szCs w:val="24"/>
              </w:rPr>
              <w:t>(</w:t>
            </w:r>
            <w:r>
              <w:rPr>
                <w:sz w:val="24"/>
                <w:szCs w:val="24"/>
              </w:rPr>
              <w:t>c) IF PPP positioning residuals for GPS, Galileo and BDS at station ARHT and STHL</w:t>
            </w:r>
          </w:p>
        </w:tc>
      </w:tr>
      <w:tr w:rsidR="00DA6AD9" w14:paraId="3D8C3844" w14:textId="77777777">
        <w:trPr>
          <w:jc w:val="center"/>
        </w:trPr>
        <w:tc>
          <w:tcPr>
            <w:tcW w:w="4364" w:type="dxa"/>
            <w:vAlign w:val="center"/>
          </w:tcPr>
          <w:p w14:paraId="64E97A65" w14:textId="77777777" w:rsidR="00DA6AD9" w:rsidRDefault="0008514D">
            <w:pPr>
              <w:pStyle w:val="af"/>
              <w:rPr>
                <w:sz w:val="24"/>
                <w:szCs w:val="24"/>
              </w:rPr>
            </w:pPr>
            <w:r>
              <w:rPr>
                <w:noProof/>
                <w:sz w:val="24"/>
                <w:szCs w:val="24"/>
              </w:rPr>
              <w:drawing>
                <wp:inline distT="0" distB="0" distL="0" distR="0" wp14:anchorId="119CF7CD" wp14:editId="4DDB3748">
                  <wp:extent cx="2519680" cy="12439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6C095845" w14:textId="77777777" w:rsidR="00DA6AD9" w:rsidRDefault="0008514D">
            <w:pPr>
              <w:pStyle w:val="af"/>
              <w:rPr>
                <w:sz w:val="24"/>
                <w:szCs w:val="24"/>
              </w:rPr>
            </w:pPr>
            <w:r>
              <w:rPr>
                <w:noProof/>
                <w:sz w:val="24"/>
                <w:szCs w:val="24"/>
              </w:rPr>
              <w:drawing>
                <wp:inline distT="0" distB="0" distL="0" distR="0" wp14:anchorId="6DE4ADC1" wp14:editId="78EAB4D4">
                  <wp:extent cx="2519680" cy="124396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7E8EBE9D" w14:textId="77777777">
        <w:trPr>
          <w:jc w:val="center"/>
        </w:trPr>
        <w:tc>
          <w:tcPr>
            <w:tcW w:w="8728" w:type="dxa"/>
            <w:gridSpan w:val="2"/>
            <w:vAlign w:val="center"/>
          </w:tcPr>
          <w:p w14:paraId="47576371" w14:textId="77777777" w:rsidR="00DA6AD9" w:rsidRDefault="0008514D">
            <w:pPr>
              <w:pStyle w:val="af"/>
              <w:spacing w:line="360" w:lineRule="auto"/>
              <w:rPr>
                <w:sz w:val="24"/>
                <w:szCs w:val="24"/>
              </w:rPr>
            </w:pPr>
            <w:r>
              <w:rPr>
                <w:rFonts w:hint="eastAsia"/>
                <w:sz w:val="24"/>
                <w:szCs w:val="24"/>
              </w:rPr>
              <w:t>(</w:t>
            </w:r>
            <w:r>
              <w:rPr>
                <w:sz w:val="24"/>
                <w:szCs w:val="24"/>
              </w:rPr>
              <w:t>d) UC PPP positioning residuals for GPS-only at station ARHT and STHL</w:t>
            </w:r>
          </w:p>
        </w:tc>
      </w:tr>
      <w:tr w:rsidR="00DA6AD9" w14:paraId="75BEA779" w14:textId="77777777">
        <w:trPr>
          <w:jc w:val="center"/>
        </w:trPr>
        <w:tc>
          <w:tcPr>
            <w:tcW w:w="4364" w:type="dxa"/>
            <w:vAlign w:val="center"/>
          </w:tcPr>
          <w:p w14:paraId="453381B3" w14:textId="77777777" w:rsidR="00DA6AD9" w:rsidRDefault="0008514D">
            <w:pPr>
              <w:pStyle w:val="af"/>
              <w:rPr>
                <w:sz w:val="24"/>
                <w:szCs w:val="24"/>
              </w:rPr>
            </w:pPr>
            <w:r>
              <w:rPr>
                <w:noProof/>
                <w:sz w:val="24"/>
                <w:szCs w:val="24"/>
              </w:rPr>
              <w:drawing>
                <wp:inline distT="0" distB="0" distL="0" distR="0" wp14:anchorId="5F28229F" wp14:editId="21C52679">
                  <wp:extent cx="2519680" cy="12439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640382D2" w14:textId="77777777" w:rsidR="00DA6AD9" w:rsidRDefault="0008514D">
            <w:pPr>
              <w:pStyle w:val="af"/>
              <w:rPr>
                <w:sz w:val="24"/>
                <w:szCs w:val="24"/>
              </w:rPr>
            </w:pPr>
            <w:r>
              <w:rPr>
                <w:noProof/>
                <w:sz w:val="24"/>
                <w:szCs w:val="24"/>
              </w:rPr>
              <w:drawing>
                <wp:inline distT="0" distB="0" distL="0" distR="0" wp14:anchorId="2361BB56" wp14:editId="775CA1BD">
                  <wp:extent cx="2519680" cy="124396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61E8E9F3" w14:textId="77777777">
        <w:trPr>
          <w:jc w:val="center"/>
        </w:trPr>
        <w:tc>
          <w:tcPr>
            <w:tcW w:w="8728" w:type="dxa"/>
            <w:gridSpan w:val="2"/>
            <w:vAlign w:val="center"/>
          </w:tcPr>
          <w:p w14:paraId="2E2BD075" w14:textId="77777777" w:rsidR="00DA6AD9" w:rsidRDefault="0008514D">
            <w:pPr>
              <w:pStyle w:val="af"/>
              <w:spacing w:line="360" w:lineRule="auto"/>
              <w:rPr>
                <w:sz w:val="24"/>
                <w:szCs w:val="24"/>
              </w:rPr>
            </w:pPr>
            <w:r>
              <w:rPr>
                <w:rFonts w:hint="eastAsia"/>
                <w:sz w:val="24"/>
                <w:szCs w:val="24"/>
              </w:rPr>
              <w:t>(</w:t>
            </w:r>
            <w:r>
              <w:rPr>
                <w:sz w:val="24"/>
                <w:szCs w:val="24"/>
              </w:rPr>
              <w:t>e) UC PPP positioning residuals for GPS and Galileo at station ARHT and STHL</w:t>
            </w:r>
          </w:p>
        </w:tc>
      </w:tr>
      <w:tr w:rsidR="00DA6AD9" w14:paraId="2A33A09C" w14:textId="77777777">
        <w:trPr>
          <w:jc w:val="center"/>
        </w:trPr>
        <w:tc>
          <w:tcPr>
            <w:tcW w:w="4364" w:type="dxa"/>
            <w:vAlign w:val="center"/>
          </w:tcPr>
          <w:p w14:paraId="3F63FA20" w14:textId="77777777" w:rsidR="00DA6AD9" w:rsidRDefault="0008514D">
            <w:pPr>
              <w:pStyle w:val="af"/>
              <w:rPr>
                <w:sz w:val="24"/>
                <w:szCs w:val="24"/>
              </w:rPr>
            </w:pPr>
            <w:r>
              <w:rPr>
                <w:noProof/>
                <w:sz w:val="24"/>
                <w:szCs w:val="24"/>
              </w:rPr>
              <w:drawing>
                <wp:inline distT="0" distB="0" distL="0" distR="0" wp14:anchorId="37B5C526" wp14:editId="53591573">
                  <wp:extent cx="2519680" cy="12439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364" w:type="dxa"/>
            <w:vAlign w:val="center"/>
          </w:tcPr>
          <w:p w14:paraId="797F7836" w14:textId="77777777" w:rsidR="00DA6AD9" w:rsidRDefault="0008514D">
            <w:pPr>
              <w:pStyle w:val="af"/>
              <w:rPr>
                <w:sz w:val="24"/>
                <w:szCs w:val="24"/>
              </w:rPr>
            </w:pPr>
            <w:r>
              <w:rPr>
                <w:noProof/>
                <w:sz w:val="24"/>
                <w:szCs w:val="24"/>
              </w:rPr>
              <w:drawing>
                <wp:inline distT="0" distB="0" distL="0" distR="0" wp14:anchorId="1B98C408" wp14:editId="4EA525EC">
                  <wp:extent cx="2519680" cy="12439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770FAAF3" w14:textId="77777777">
        <w:trPr>
          <w:jc w:val="center"/>
        </w:trPr>
        <w:tc>
          <w:tcPr>
            <w:tcW w:w="8728" w:type="dxa"/>
            <w:gridSpan w:val="2"/>
            <w:vAlign w:val="center"/>
          </w:tcPr>
          <w:p w14:paraId="19A55737" w14:textId="77777777" w:rsidR="00DA6AD9" w:rsidRDefault="0008514D">
            <w:pPr>
              <w:pStyle w:val="af"/>
              <w:spacing w:line="360" w:lineRule="auto"/>
              <w:rPr>
                <w:sz w:val="24"/>
                <w:szCs w:val="24"/>
              </w:rPr>
            </w:pPr>
            <w:r>
              <w:rPr>
                <w:rFonts w:hint="eastAsia"/>
                <w:sz w:val="24"/>
                <w:szCs w:val="24"/>
              </w:rPr>
              <w:t>(</w:t>
            </w:r>
            <w:r>
              <w:rPr>
                <w:sz w:val="24"/>
                <w:szCs w:val="24"/>
              </w:rPr>
              <w:t>f) UC PPP positioning residuals for GPS, Galileo and BDS at station ARHT and STHL</w:t>
            </w:r>
          </w:p>
        </w:tc>
      </w:tr>
      <w:tr w:rsidR="00DA6AD9" w14:paraId="31F98F50" w14:textId="77777777">
        <w:trPr>
          <w:jc w:val="center"/>
        </w:trPr>
        <w:tc>
          <w:tcPr>
            <w:tcW w:w="8728" w:type="dxa"/>
            <w:gridSpan w:val="2"/>
            <w:vAlign w:val="center"/>
          </w:tcPr>
          <w:p w14:paraId="2F1E218B" w14:textId="77777777" w:rsidR="00DA6AD9" w:rsidRDefault="0008514D">
            <w:pPr>
              <w:pStyle w:val="af"/>
              <w:spacing w:line="360" w:lineRule="auto"/>
              <w:rPr>
                <w:sz w:val="24"/>
                <w:szCs w:val="24"/>
              </w:rPr>
            </w:pPr>
            <w:r>
              <w:rPr>
                <w:sz w:val="24"/>
                <w:szCs w:val="24"/>
              </w:rPr>
              <w:t>Figure 41 Positioning errors with IF and UC-PPP models for different satellite system at station ARHT and STHL</w:t>
            </w:r>
          </w:p>
        </w:tc>
      </w:tr>
    </w:tbl>
    <w:p w14:paraId="4DFBC448" w14:textId="77777777" w:rsidR="00DA6AD9" w:rsidRDefault="0008514D">
      <w:pPr>
        <w:spacing w:line="360" w:lineRule="auto"/>
        <w:ind w:firstLineChars="0" w:firstLine="0"/>
        <w:jc w:val="center"/>
        <w:rPr>
          <w:rFonts w:eastAsia="等线"/>
          <w:bCs/>
          <w:color w:val="000000" w:themeColor="text1"/>
          <w:sz w:val="24"/>
        </w:rPr>
      </w:pPr>
      <w:r>
        <w:rPr>
          <w:rFonts w:eastAsia="等线" w:hint="eastAsia"/>
          <w:bCs/>
          <w:color w:val="000000" w:themeColor="text1"/>
          <w:sz w:val="24"/>
        </w:rPr>
        <w:lastRenderedPageBreak/>
        <w:t>Table 3 The averaged positioning accuracy and convergence time of multi-GNSS PPP</w:t>
      </w:r>
    </w:p>
    <w:tbl>
      <w:tblPr>
        <w:tblW w:w="7984" w:type="dxa"/>
        <w:jc w:val="center"/>
        <w:tblLayout w:type="fixed"/>
        <w:tblCellMar>
          <w:left w:w="0" w:type="dxa"/>
          <w:right w:w="0" w:type="dxa"/>
        </w:tblCellMar>
        <w:tblLook w:val="04A0" w:firstRow="1" w:lastRow="0" w:firstColumn="1" w:lastColumn="0" w:noHBand="0" w:noVBand="1"/>
      </w:tblPr>
      <w:tblGrid>
        <w:gridCol w:w="1610"/>
        <w:gridCol w:w="1090"/>
        <w:gridCol w:w="1090"/>
        <w:gridCol w:w="985"/>
        <w:gridCol w:w="1070"/>
        <w:gridCol w:w="1070"/>
        <w:gridCol w:w="1069"/>
      </w:tblGrid>
      <w:tr w:rsidR="00DA6AD9" w14:paraId="0060FC9E" w14:textId="77777777">
        <w:trPr>
          <w:trHeight w:val="328"/>
          <w:jc w:val="center"/>
        </w:trPr>
        <w:tc>
          <w:tcPr>
            <w:tcW w:w="1610" w:type="dxa"/>
            <w:vMerge w:val="restart"/>
            <w:tcBorders>
              <w:top w:val="single" w:sz="4" w:space="0" w:color="auto"/>
              <w:left w:val="nil"/>
              <w:right w:val="nil"/>
            </w:tcBorders>
            <w:shd w:val="clear" w:color="auto" w:fill="auto"/>
            <w:noWrap/>
            <w:tcMar>
              <w:top w:w="10" w:type="dxa"/>
              <w:left w:w="10" w:type="dxa"/>
              <w:right w:w="10" w:type="dxa"/>
            </w:tcMar>
            <w:vAlign w:val="center"/>
          </w:tcPr>
          <w:p w14:paraId="4EA5DE4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PPP strategies</w:t>
            </w:r>
          </w:p>
        </w:tc>
        <w:tc>
          <w:tcPr>
            <w:tcW w:w="3165" w:type="dxa"/>
            <w:gridSpan w:val="3"/>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4C4D987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Positioning Accuracy(cm)</w:t>
            </w:r>
          </w:p>
        </w:tc>
        <w:tc>
          <w:tcPr>
            <w:tcW w:w="3209" w:type="dxa"/>
            <w:gridSpan w:val="3"/>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57DE25E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Convergence Time (min)</w:t>
            </w:r>
          </w:p>
        </w:tc>
      </w:tr>
      <w:tr w:rsidR="00DA6AD9" w14:paraId="4BF82EA7" w14:textId="77777777">
        <w:trPr>
          <w:trHeight w:val="238"/>
          <w:jc w:val="center"/>
        </w:trPr>
        <w:tc>
          <w:tcPr>
            <w:tcW w:w="1610" w:type="dxa"/>
            <w:vMerge/>
            <w:tcBorders>
              <w:left w:val="nil"/>
              <w:bottom w:val="single" w:sz="4" w:space="0" w:color="auto"/>
              <w:right w:val="nil"/>
            </w:tcBorders>
            <w:shd w:val="clear" w:color="auto" w:fill="auto"/>
            <w:noWrap/>
            <w:tcMar>
              <w:top w:w="10" w:type="dxa"/>
              <w:left w:w="10" w:type="dxa"/>
              <w:right w:w="10" w:type="dxa"/>
            </w:tcMar>
            <w:vAlign w:val="bottom"/>
          </w:tcPr>
          <w:p w14:paraId="23C7E9E1" w14:textId="77777777" w:rsidR="00DA6AD9" w:rsidRDefault="00DA6AD9">
            <w:pPr>
              <w:widowControl/>
              <w:ind w:firstLineChars="0" w:firstLine="0"/>
              <w:jc w:val="center"/>
              <w:rPr>
                <w:color w:val="000000"/>
                <w:sz w:val="20"/>
                <w:szCs w:val="20"/>
              </w:rPr>
            </w:pPr>
          </w:p>
        </w:tc>
        <w:tc>
          <w:tcPr>
            <w:tcW w:w="1090"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4764243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E</w:t>
            </w:r>
          </w:p>
        </w:tc>
        <w:tc>
          <w:tcPr>
            <w:tcW w:w="1090"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67CE6B8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N</w:t>
            </w:r>
          </w:p>
        </w:tc>
        <w:tc>
          <w:tcPr>
            <w:tcW w:w="985"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74FF3B0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w:t>
            </w:r>
          </w:p>
        </w:tc>
        <w:tc>
          <w:tcPr>
            <w:tcW w:w="1070"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7E8895D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E</w:t>
            </w:r>
          </w:p>
        </w:tc>
        <w:tc>
          <w:tcPr>
            <w:tcW w:w="1070"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58E8732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N</w:t>
            </w:r>
          </w:p>
        </w:tc>
        <w:tc>
          <w:tcPr>
            <w:tcW w:w="1069" w:type="dxa"/>
            <w:tcBorders>
              <w:top w:val="single" w:sz="4" w:space="0" w:color="auto"/>
              <w:left w:val="nil"/>
              <w:bottom w:val="single" w:sz="4" w:space="0" w:color="auto"/>
              <w:right w:val="nil"/>
            </w:tcBorders>
            <w:shd w:val="clear" w:color="auto" w:fill="auto"/>
            <w:noWrap/>
            <w:tcMar>
              <w:top w:w="10" w:type="dxa"/>
              <w:left w:w="10" w:type="dxa"/>
              <w:right w:w="10" w:type="dxa"/>
            </w:tcMar>
            <w:vAlign w:val="bottom"/>
          </w:tcPr>
          <w:p w14:paraId="68958AB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w:t>
            </w:r>
          </w:p>
        </w:tc>
      </w:tr>
      <w:tr w:rsidR="00DA6AD9" w14:paraId="0FB6A2DA" w14:textId="77777777">
        <w:trPr>
          <w:trHeight w:val="248"/>
          <w:jc w:val="center"/>
        </w:trPr>
        <w:tc>
          <w:tcPr>
            <w:tcW w:w="1610" w:type="dxa"/>
            <w:tcBorders>
              <w:top w:val="single" w:sz="4" w:space="0" w:color="auto"/>
              <w:left w:val="nil"/>
              <w:bottom w:val="nil"/>
              <w:right w:val="nil"/>
            </w:tcBorders>
            <w:shd w:val="clear" w:color="auto" w:fill="auto"/>
            <w:noWrap/>
            <w:tcMar>
              <w:top w:w="10" w:type="dxa"/>
              <w:left w:w="10" w:type="dxa"/>
              <w:right w:w="10" w:type="dxa"/>
            </w:tcMar>
            <w:vAlign w:val="bottom"/>
          </w:tcPr>
          <w:p w14:paraId="0B22AD2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UC1-G</w:t>
            </w:r>
          </w:p>
        </w:tc>
        <w:tc>
          <w:tcPr>
            <w:tcW w:w="1090" w:type="dxa"/>
            <w:tcBorders>
              <w:top w:val="single" w:sz="4" w:space="0" w:color="auto"/>
              <w:left w:val="nil"/>
              <w:bottom w:val="nil"/>
              <w:right w:val="nil"/>
            </w:tcBorders>
            <w:shd w:val="clear" w:color="auto" w:fill="auto"/>
            <w:noWrap/>
            <w:tcMar>
              <w:top w:w="10" w:type="dxa"/>
              <w:left w:w="10" w:type="dxa"/>
              <w:right w:w="10" w:type="dxa"/>
            </w:tcMar>
            <w:vAlign w:val="bottom"/>
          </w:tcPr>
          <w:p w14:paraId="4C58E3D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4.136</w:t>
            </w:r>
          </w:p>
        </w:tc>
        <w:tc>
          <w:tcPr>
            <w:tcW w:w="1090" w:type="dxa"/>
            <w:tcBorders>
              <w:top w:val="single" w:sz="4" w:space="0" w:color="auto"/>
              <w:left w:val="nil"/>
              <w:bottom w:val="nil"/>
              <w:right w:val="nil"/>
            </w:tcBorders>
            <w:shd w:val="clear" w:color="auto" w:fill="auto"/>
            <w:noWrap/>
            <w:tcMar>
              <w:top w:w="10" w:type="dxa"/>
              <w:left w:w="10" w:type="dxa"/>
              <w:right w:w="10" w:type="dxa"/>
            </w:tcMar>
            <w:vAlign w:val="bottom"/>
          </w:tcPr>
          <w:p w14:paraId="09299DE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2.399</w:t>
            </w:r>
          </w:p>
        </w:tc>
        <w:tc>
          <w:tcPr>
            <w:tcW w:w="985" w:type="dxa"/>
            <w:tcBorders>
              <w:top w:val="single" w:sz="4" w:space="0" w:color="auto"/>
              <w:left w:val="nil"/>
              <w:bottom w:val="nil"/>
              <w:right w:val="nil"/>
            </w:tcBorders>
            <w:shd w:val="clear" w:color="auto" w:fill="auto"/>
            <w:noWrap/>
            <w:tcMar>
              <w:top w:w="10" w:type="dxa"/>
              <w:left w:w="10" w:type="dxa"/>
              <w:right w:w="10" w:type="dxa"/>
            </w:tcMar>
            <w:vAlign w:val="bottom"/>
          </w:tcPr>
          <w:p w14:paraId="1C9C596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7.192</w:t>
            </w:r>
          </w:p>
        </w:tc>
        <w:tc>
          <w:tcPr>
            <w:tcW w:w="1070" w:type="dxa"/>
            <w:tcBorders>
              <w:top w:val="single" w:sz="4" w:space="0" w:color="auto"/>
              <w:left w:val="nil"/>
              <w:bottom w:val="nil"/>
              <w:right w:val="nil"/>
            </w:tcBorders>
            <w:shd w:val="clear" w:color="auto" w:fill="auto"/>
            <w:noWrap/>
            <w:tcMar>
              <w:top w:w="10" w:type="dxa"/>
              <w:left w:w="10" w:type="dxa"/>
              <w:right w:w="10" w:type="dxa"/>
            </w:tcMar>
            <w:vAlign w:val="bottom"/>
          </w:tcPr>
          <w:p w14:paraId="351D8E4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112.600</w:t>
            </w:r>
          </w:p>
        </w:tc>
        <w:tc>
          <w:tcPr>
            <w:tcW w:w="1070" w:type="dxa"/>
            <w:tcBorders>
              <w:top w:val="single" w:sz="4" w:space="0" w:color="auto"/>
              <w:left w:val="nil"/>
              <w:bottom w:val="nil"/>
              <w:right w:val="nil"/>
            </w:tcBorders>
            <w:shd w:val="clear" w:color="auto" w:fill="auto"/>
            <w:noWrap/>
            <w:tcMar>
              <w:top w:w="10" w:type="dxa"/>
              <w:left w:w="10" w:type="dxa"/>
              <w:right w:w="10" w:type="dxa"/>
            </w:tcMar>
            <w:vAlign w:val="bottom"/>
          </w:tcPr>
          <w:p w14:paraId="49E7B11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56.300</w:t>
            </w:r>
          </w:p>
        </w:tc>
        <w:tc>
          <w:tcPr>
            <w:tcW w:w="1069" w:type="dxa"/>
            <w:tcBorders>
              <w:top w:val="single" w:sz="4" w:space="0" w:color="auto"/>
              <w:left w:val="nil"/>
              <w:bottom w:val="nil"/>
              <w:right w:val="nil"/>
            </w:tcBorders>
            <w:shd w:val="clear" w:color="auto" w:fill="auto"/>
            <w:noWrap/>
            <w:tcMar>
              <w:top w:w="10" w:type="dxa"/>
              <w:left w:w="10" w:type="dxa"/>
              <w:right w:w="10" w:type="dxa"/>
            </w:tcMar>
            <w:vAlign w:val="bottom"/>
          </w:tcPr>
          <w:p w14:paraId="5882099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92.650</w:t>
            </w:r>
          </w:p>
        </w:tc>
      </w:tr>
      <w:tr w:rsidR="00DA6AD9" w14:paraId="14566381" w14:textId="77777777">
        <w:trPr>
          <w:trHeight w:val="128"/>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6C92332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UC12-G</w:t>
            </w:r>
          </w:p>
        </w:tc>
        <w:tc>
          <w:tcPr>
            <w:tcW w:w="1090" w:type="dxa"/>
            <w:tcBorders>
              <w:top w:val="nil"/>
              <w:left w:val="nil"/>
              <w:bottom w:val="nil"/>
              <w:right w:val="nil"/>
            </w:tcBorders>
            <w:shd w:val="clear" w:color="auto" w:fill="auto"/>
            <w:noWrap/>
            <w:tcMar>
              <w:top w:w="10" w:type="dxa"/>
              <w:left w:w="10" w:type="dxa"/>
              <w:right w:w="10" w:type="dxa"/>
            </w:tcMar>
            <w:vAlign w:val="bottom"/>
          </w:tcPr>
          <w:p w14:paraId="3FC039B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1.195</w:t>
            </w:r>
          </w:p>
        </w:tc>
        <w:tc>
          <w:tcPr>
            <w:tcW w:w="1090" w:type="dxa"/>
            <w:tcBorders>
              <w:top w:val="nil"/>
              <w:left w:val="nil"/>
              <w:bottom w:val="nil"/>
              <w:right w:val="nil"/>
            </w:tcBorders>
            <w:shd w:val="clear" w:color="auto" w:fill="auto"/>
            <w:noWrap/>
            <w:tcMar>
              <w:top w:w="10" w:type="dxa"/>
              <w:left w:w="10" w:type="dxa"/>
              <w:right w:w="10" w:type="dxa"/>
            </w:tcMar>
            <w:vAlign w:val="bottom"/>
          </w:tcPr>
          <w:p w14:paraId="4C736C0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0.446</w:t>
            </w:r>
          </w:p>
        </w:tc>
        <w:tc>
          <w:tcPr>
            <w:tcW w:w="985" w:type="dxa"/>
            <w:tcBorders>
              <w:top w:val="nil"/>
              <w:left w:val="nil"/>
              <w:bottom w:val="nil"/>
              <w:right w:val="nil"/>
            </w:tcBorders>
            <w:shd w:val="clear" w:color="auto" w:fill="auto"/>
            <w:noWrap/>
            <w:tcMar>
              <w:top w:w="10" w:type="dxa"/>
              <w:left w:w="10" w:type="dxa"/>
              <w:right w:w="10" w:type="dxa"/>
            </w:tcMar>
            <w:vAlign w:val="bottom"/>
          </w:tcPr>
          <w:p w14:paraId="030387F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1.713</w:t>
            </w:r>
          </w:p>
        </w:tc>
        <w:tc>
          <w:tcPr>
            <w:tcW w:w="1070" w:type="dxa"/>
            <w:tcBorders>
              <w:top w:val="nil"/>
              <w:left w:val="nil"/>
              <w:bottom w:val="nil"/>
              <w:right w:val="nil"/>
            </w:tcBorders>
            <w:shd w:val="clear" w:color="auto" w:fill="auto"/>
            <w:noWrap/>
            <w:tcMar>
              <w:top w:w="10" w:type="dxa"/>
              <w:left w:w="10" w:type="dxa"/>
              <w:right w:w="10" w:type="dxa"/>
            </w:tcMar>
            <w:vAlign w:val="bottom"/>
          </w:tcPr>
          <w:p w14:paraId="398385D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50.238</w:t>
            </w:r>
          </w:p>
        </w:tc>
        <w:tc>
          <w:tcPr>
            <w:tcW w:w="1070" w:type="dxa"/>
            <w:tcBorders>
              <w:top w:val="nil"/>
              <w:left w:val="nil"/>
              <w:bottom w:val="nil"/>
              <w:right w:val="nil"/>
            </w:tcBorders>
            <w:shd w:val="clear" w:color="auto" w:fill="auto"/>
            <w:noWrap/>
            <w:tcMar>
              <w:top w:w="10" w:type="dxa"/>
              <w:left w:w="10" w:type="dxa"/>
              <w:right w:w="10" w:type="dxa"/>
            </w:tcMar>
            <w:vAlign w:val="bottom"/>
          </w:tcPr>
          <w:p w14:paraId="05B1652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37.976</w:t>
            </w:r>
          </w:p>
        </w:tc>
        <w:tc>
          <w:tcPr>
            <w:tcW w:w="1069" w:type="dxa"/>
            <w:tcBorders>
              <w:top w:val="nil"/>
              <w:left w:val="nil"/>
              <w:bottom w:val="nil"/>
              <w:right w:val="nil"/>
            </w:tcBorders>
            <w:shd w:val="clear" w:color="auto" w:fill="auto"/>
            <w:noWrap/>
            <w:tcMar>
              <w:top w:w="10" w:type="dxa"/>
              <w:left w:w="10" w:type="dxa"/>
              <w:right w:w="10" w:type="dxa"/>
            </w:tcMar>
            <w:vAlign w:val="bottom"/>
          </w:tcPr>
          <w:p w14:paraId="0182DC9F"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43.667</w:t>
            </w:r>
          </w:p>
        </w:tc>
      </w:tr>
      <w:tr w:rsidR="00DA6AD9" w14:paraId="11C98D69"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13417F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UC123-G</w:t>
            </w:r>
          </w:p>
        </w:tc>
        <w:tc>
          <w:tcPr>
            <w:tcW w:w="1090" w:type="dxa"/>
            <w:tcBorders>
              <w:top w:val="nil"/>
              <w:left w:val="nil"/>
              <w:bottom w:val="nil"/>
              <w:right w:val="nil"/>
            </w:tcBorders>
            <w:shd w:val="clear" w:color="auto" w:fill="auto"/>
            <w:noWrap/>
            <w:tcMar>
              <w:top w:w="10" w:type="dxa"/>
              <w:left w:w="10" w:type="dxa"/>
              <w:right w:w="10" w:type="dxa"/>
            </w:tcMar>
            <w:vAlign w:val="bottom"/>
          </w:tcPr>
          <w:p w14:paraId="56893F3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1.181</w:t>
            </w:r>
          </w:p>
        </w:tc>
        <w:tc>
          <w:tcPr>
            <w:tcW w:w="1090" w:type="dxa"/>
            <w:tcBorders>
              <w:top w:val="nil"/>
              <w:left w:val="nil"/>
              <w:bottom w:val="nil"/>
              <w:right w:val="nil"/>
            </w:tcBorders>
            <w:shd w:val="clear" w:color="auto" w:fill="auto"/>
            <w:noWrap/>
            <w:tcMar>
              <w:top w:w="10" w:type="dxa"/>
              <w:left w:w="10" w:type="dxa"/>
              <w:right w:w="10" w:type="dxa"/>
            </w:tcMar>
            <w:vAlign w:val="bottom"/>
          </w:tcPr>
          <w:p w14:paraId="6A4B956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0.469</w:t>
            </w:r>
          </w:p>
        </w:tc>
        <w:tc>
          <w:tcPr>
            <w:tcW w:w="985" w:type="dxa"/>
            <w:tcBorders>
              <w:top w:val="nil"/>
              <w:left w:val="nil"/>
              <w:bottom w:val="nil"/>
              <w:right w:val="nil"/>
            </w:tcBorders>
            <w:shd w:val="clear" w:color="auto" w:fill="auto"/>
            <w:noWrap/>
            <w:tcMar>
              <w:top w:w="10" w:type="dxa"/>
              <w:left w:w="10" w:type="dxa"/>
              <w:right w:w="10" w:type="dxa"/>
            </w:tcMar>
            <w:vAlign w:val="bottom"/>
          </w:tcPr>
          <w:p w14:paraId="70AF312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1.824</w:t>
            </w:r>
          </w:p>
        </w:tc>
        <w:tc>
          <w:tcPr>
            <w:tcW w:w="1070" w:type="dxa"/>
            <w:tcBorders>
              <w:top w:val="nil"/>
              <w:left w:val="nil"/>
              <w:bottom w:val="nil"/>
              <w:right w:val="nil"/>
            </w:tcBorders>
            <w:shd w:val="clear" w:color="auto" w:fill="auto"/>
            <w:noWrap/>
            <w:tcMar>
              <w:top w:w="10" w:type="dxa"/>
              <w:left w:w="10" w:type="dxa"/>
              <w:right w:w="10" w:type="dxa"/>
            </w:tcMar>
            <w:vAlign w:val="bottom"/>
          </w:tcPr>
          <w:p w14:paraId="0BFDDA3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60.810</w:t>
            </w:r>
          </w:p>
        </w:tc>
        <w:tc>
          <w:tcPr>
            <w:tcW w:w="1070" w:type="dxa"/>
            <w:tcBorders>
              <w:top w:val="nil"/>
              <w:left w:val="nil"/>
              <w:bottom w:val="nil"/>
              <w:right w:val="nil"/>
            </w:tcBorders>
            <w:shd w:val="clear" w:color="auto" w:fill="auto"/>
            <w:noWrap/>
            <w:tcMar>
              <w:top w:w="10" w:type="dxa"/>
              <w:left w:w="10" w:type="dxa"/>
              <w:right w:w="10" w:type="dxa"/>
            </w:tcMar>
            <w:vAlign w:val="bottom"/>
          </w:tcPr>
          <w:p w14:paraId="24A8840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42.714</w:t>
            </w:r>
          </w:p>
        </w:tc>
        <w:tc>
          <w:tcPr>
            <w:tcW w:w="1069" w:type="dxa"/>
            <w:tcBorders>
              <w:top w:val="nil"/>
              <w:left w:val="nil"/>
              <w:bottom w:val="nil"/>
              <w:right w:val="nil"/>
            </w:tcBorders>
            <w:shd w:val="clear" w:color="auto" w:fill="auto"/>
            <w:noWrap/>
            <w:tcMar>
              <w:top w:w="10" w:type="dxa"/>
              <w:left w:w="10" w:type="dxa"/>
              <w:right w:w="10" w:type="dxa"/>
            </w:tcMar>
            <w:vAlign w:val="bottom"/>
          </w:tcPr>
          <w:p w14:paraId="6FDD246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51.214</w:t>
            </w:r>
          </w:p>
        </w:tc>
      </w:tr>
      <w:tr w:rsidR="00DA6AD9" w14:paraId="19F75529"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7C42A57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23D2F2D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3.281</w:t>
            </w:r>
          </w:p>
        </w:tc>
        <w:tc>
          <w:tcPr>
            <w:tcW w:w="1090" w:type="dxa"/>
            <w:tcBorders>
              <w:top w:val="nil"/>
              <w:left w:val="nil"/>
              <w:bottom w:val="nil"/>
              <w:right w:val="nil"/>
            </w:tcBorders>
            <w:shd w:val="clear" w:color="auto" w:fill="auto"/>
            <w:noWrap/>
            <w:tcMar>
              <w:top w:w="10" w:type="dxa"/>
              <w:left w:w="10" w:type="dxa"/>
              <w:right w:w="10" w:type="dxa"/>
            </w:tcMar>
            <w:vAlign w:val="bottom"/>
          </w:tcPr>
          <w:p w14:paraId="6EBBF54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1.984</w:t>
            </w:r>
          </w:p>
        </w:tc>
        <w:tc>
          <w:tcPr>
            <w:tcW w:w="985" w:type="dxa"/>
            <w:tcBorders>
              <w:top w:val="nil"/>
              <w:left w:val="nil"/>
              <w:bottom w:val="nil"/>
              <w:right w:val="nil"/>
            </w:tcBorders>
            <w:shd w:val="clear" w:color="auto" w:fill="auto"/>
            <w:noWrap/>
            <w:tcMar>
              <w:top w:w="10" w:type="dxa"/>
              <w:left w:w="10" w:type="dxa"/>
              <w:right w:w="10" w:type="dxa"/>
            </w:tcMar>
            <w:vAlign w:val="bottom"/>
          </w:tcPr>
          <w:p w14:paraId="3BBE963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7.244</w:t>
            </w:r>
          </w:p>
        </w:tc>
        <w:tc>
          <w:tcPr>
            <w:tcW w:w="1070" w:type="dxa"/>
            <w:tcBorders>
              <w:top w:val="nil"/>
              <w:left w:val="nil"/>
              <w:bottom w:val="nil"/>
              <w:right w:val="nil"/>
            </w:tcBorders>
            <w:shd w:val="clear" w:color="auto" w:fill="auto"/>
            <w:noWrap/>
            <w:tcMar>
              <w:top w:w="10" w:type="dxa"/>
              <w:left w:w="10" w:type="dxa"/>
              <w:right w:w="10" w:type="dxa"/>
            </w:tcMar>
            <w:vAlign w:val="bottom"/>
          </w:tcPr>
          <w:p w14:paraId="19949C2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94.750</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53799DF"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47.000</w:t>
            </w:r>
          </w:p>
        </w:tc>
        <w:tc>
          <w:tcPr>
            <w:tcW w:w="1069" w:type="dxa"/>
            <w:tcBorders>
              <w:top w:val="nil"/>
              <w:left w:val="nil"/>
              <w:bottom w:val="nil"/>
              <w:right w:val="nil"/>
            </w:tcBorders>
            <w:shd w:val="clear" w:color="auto" w:fill="auto"/>
            <w:noWrap/>
            <w:tcMar>
              <w:top w:w="10" w:type="dxa"/>
              <w:left w:w="10" w:type="dxa"/>
              <w:right w:w="10" w:type="dxa"/>
            </w:tcMar>
            <w:vAlign w:val="bottom"/>
          </w:tcPr>
          <w:p w14:paraId="7116FD1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84.125</w:t>
            </w:r>
          </w:p>
        </w:tc>
      </w:tr>
      <w:tr w:rsidR="00DA6AD9" w14:paraId="7A741E48"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408AD39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28E455E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1.035</w:t>
            </w:r>
          </w:p>
        </w:tc>
        <w:tc>
          <w:tcPr>
            <w:tcW w:w="1090" w:type="dxa"/>
            <w:tcBorders>
              <w:top w:val="nil"/>
              <w:left w:val="nil"/>
              <w:bottom w:val="nil"/>
              <w:right w:val="nil"/>
            </w:tcBorders>
            <w:shd w:val="clear" w:color="auto" w:fill="auto"/>
            <w:noWrap/>
            <w:tcMar>
              <w:top w:w="10" w:type="dxa"/>
              <w:left w:w="10" w:type="dxa"/>
              <w:right w:w="10" w:type="dxa"/>
            </w:tcMar>
            <w:vAlign w:val="bottom"/>
          </w:tcPr>
          <w:p w14:paraId="5AC1013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0.491</w:t>
            </w:r>
          </w:p>
        </w:tc>
        <w:tc>
          <w:tcPr>
            <w:tcW w:w="985" w:type="dxa"/>
            <w:tcBorders>
              <w:top w:val="nil"/>
              <w:left w:val="nil"/>
              <w:bottom w:val="nil"/>
              <w:right w:val="nil"/>
            </w:tcBorders>
            <w:shd w:val="clear" w:color="auto" w:fill="auto"/>
            <w:noWrap/>
            <w:tcMar>
              <w:top w:w="10" w:type="dxa"/>
              <w:left w:w="10" w:type="dxa"/>
              <w:right w:w="10" w:type="dxa"/>
            </w:tcMar>
            <w:vAlign w:val="bottom"/>
          </w:tcPr>
          <w:p w14:paraId="3957B96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3.173</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571516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29.214</w:t>
            </w:r>
          </w:p>
        </w:tc>
        <w:tc>
          <w:tcPr>
            <w:tcW w:w="1070" w:type="dxa"/>
            <w:tcBorders>
              <w:top w:val="nil"/>
              <w:left w:val="nil"/>
              <w:bottom w:val="nil"/>
              <w:right w:val="nil"/>
            </w:tcBorders>
            <w:shd w:val="clear" w:color="auto" w:fill="auto"/>
            <w:noWrap/>
            <w:tcMar>
              <w:top w:w="10" w:type="dxa"/>
              <w:left w:w="10" w:type="dxa"/>
              <w:right w:w="10" w:type="dxa"/>
            </w:tcMar>
            <w:vAlign w:val="bottom"/>
          </w:tcPr>
          <w:p w14:paraId="174CCF3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33.286</w:t>
            </w:r>
          </w:p>
        </w:tc>
        <w:tc>
          <w:tcPr>
            <w:tcW w:w="1069" w:type="dxa"/>
            <w:tcBorders>
              <w:top w:val="nil"/>
              <w:left w:val="nil"/>
              <w:bottom w:val="nil"/>
              <w:right w:val="nil"/>
            </w:tcBorders>
            <w:shd w:val="clear" w:color="auto" w:fill="auto"/>
            <w:noWrap/>
            <w:tcMar>
              <w:top w:w="10" w:type="dxa"/>
              <w:left w:w="10" w:type="dxa"/>
              <w:right w:w="10" w:type="dxa"/>
            </w:tcMar>
            <w:vAlign w:val="bottom"/>
          </w:tcPr>
          <w:p w14:paraId="78B6089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40.690</w:t>
            </w:r>
          </w:p>
        </w:tc>
      </w:tr>
      <w:tr w:rsidR="00DA6AD9" w14:paraId="3395E33B"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3BAAE8F"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UC123-GE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3BC78E4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1.027</w:t>
            </w:r>
          </w:p>
        </w:tc>
        <w:tc>
          <w:tcPr>
            <w:tcW w:w="1090" w:type="dxa"/>
            <w:tcBorders>
              <w:top w:val="nil"/>
              <w:left w:val="nil"/>
              <w:bottom w:val="nil"/>
              <w:right w:val="nil"/>
            </w:tcBorders>
            <w:shd w:val="clear" w:color="auto" w:fill="auto"/>
            <w:noWrap/>
            <w:tcMar>
              <w:top w:w="10" w:type="dxa"/>
              <w:left w:w="10" w:type="dxa"/>
              <w:right w:w="10" w:type="dxa"/>
            </w:tcMar>
            <w:vAlign w:val="bottom"/>
          </w:tcPr>
          <w:p w14:paraId="71A9E39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0.493</w:t>
            </w:r>
          </w:p>
        </w:tc>
        <w:tc>
          <w:tcPr>
            <w:tcW w:w="985" w:type="dxa"/>
            <w:tcBorders>
              <w:top w:val="nil"/>
              <w:left w:val="nil"/>
              <w:bottom w:val="nil"/>
              <w:right w:val="nil"/>
            </w:tcBorders>
            <w:shd w:val="clear" w:color="auto" w:fill="auto"/>
            <w:noWrap/>
            <w:tcMar>
              <w:top w:w="10" w:type="dxa"/>
              <w:left w:w="10" w:type="dxa"/>
              <w:right w:w="10" w:type="dxa"/>
            </w:tcMar>
            <w:vAlign w:val="bottom"/>
          </w:tcPr>
          <w:p w14:paraId="1D8D726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3.217</w:t>
            </w:r>
          </w:p>
        </w:tc>
        <w:tc>
          <w:tcPr>
            <w:tcW w:w="1070" w:type="dxa"/>
            <w:tcBorders>
              <w:top w:val="nil"/>
              <w:left w:val="nil"/>
              <w:bottom w:val="nil"/>
              <w:right w:val="nil"/>
            </w:tcBorders>
            <w:shd w:val="clear" w:color="auto" w:fill="auto"/>
            <w:noWrap/>
            <w:tcMar>
              <w:top w:w="10" w:type="dxa"/>
              <w:left w:w="10" w:type="dxa"/>
              <w:right w:w="10" w:type="dxa"/>
            </w:tcMar>
            <w:vAlign w:val="bottom"/>
          </w:tcPr>
          <w:p w14:paraId="566B6D3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31.857</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24A3BA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37.571</w:t>
            </w:r>
          </w:p>
        </w:tc>
        <w:tc>
          <w:tcPr>
            <w:tcW w:w="1069" w:type="dxa"/>
            <w:tcBorders>
              <w:top w:val="nil"/>
              <w:left w:val="nil"/>
              <w:bottom w:val="nil"/>
              <w:right w:val="nil"/>
            </w:tcBorders>
            <w:shd w:val="clear" w:color="auto" w:fill="auto"/>
            <w:noWrap/>
            <w:tcMar>
              <w:top w:w="10" w:type="dxa"/>
              <w:left w:w="10" w:type="dxa"/>
              <w:right w:w="10" w:type="dxa"/>
            </w:tcMar>
            <w:vAlign w:val="bottom"/>
          </w:tcPr>
          <w:p w14:paraId="24DFAA5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44.667</w:t>
            </w:r>
          </w:p>
        </w:tc>
      </w:tr>
      <w:tr w:rsidR="00DA6AD9" w14:paraId="216C4D26"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183B274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UC1-GEC</w:t>
            </w:r>
          </w:p>
        </w:tc>
        <w:tc>
          <w:tcPr>
            <w:tcW w:w="1090" w:type="dxa"/>
            <w:tcBorders>
              <w:top w:val="nil"/>
              <w:left w:val="nil"/>
              <w:bottom w:val="nil"/>
              <w:right w:val="nil"/>
            </w:tcBorders>
            <w:shd w:val="clear" w:color="auto" w:fill="auto"/>
            <w:noWrap/>
            <w:tcMar>
              <w:top w:w="10" w:type="dxa"/>
              <w:left w:w="10" w:type="dxa"/>
              <w:right w:w="10" w:type="dxa"/>
            </w:tcMar>
            <w:vAlign w:val="bottom"/>
          </w:tcPr>
          <w:p w14:paraId="305F78C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3.661</w:t>
            </w:r>
          </w:p>
        </w:tc>
        <w:tc>
          <w:tcPr>
            <w:tcW w:w="1090" w:type="dxa"/>
            <w:tcBorders>
              <w:top w:val="nil"/>
              <w:left w:val="nil"/>
              <w:bottom w:val="nil"/>
              <w:right w:val="nil"/>
            </w:tcBorders>
            <w:shd w:val="clear" w:color="auto" w:fill="auto"/>
            <w:noWrap/>
            <w:tcMar>
              <w:top w:w="10" w:type="dxa"/>
              <w:left w:w="10" w:type="dxa"/>
              <w:right w:w="10" w:type="dxa"/>
            </w:tcMar>
            <w:vAlign w:val="bottom"/>
          </w:tcPr>
          <w:p w14:paraId="59A9794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1.900</w:t>
            </w:r>
          </w:p>
        </w:tc>
        <w:tc>
          <w:tcPr>
            <w:tcW w:w="985" w:type="dxa"/>
            <w:tcBorders>
              <w:top w:val="nil"/>
              <w:left w:val="nil"/>
              <w:bottom w:val="nil"/>
              <w:right w:val="nil"/>
            </w:tcBorders>
            <w:shd w:val="clear" w:color="auto" w:fill="auto"/>
            <w:noWrap/>
            <w:tcMar>
              <w:top w:w="10" w:type="dxa"/>
              <w:left w:w="10" w:type="dxa"/>
              <w:right w:w="10" w:type="dxa"/>
            </w:tcMar>
            <w:vAlign w:val="bottom"/>
          </w:tcPr>
          <w:p w14:paraId="559DA25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8.569</w:t>
            </w:r>
          </w:p>
        </w:tc>
        <w:tc>
          <w:tcPr>
            <w:tcW w:w="1070" w:type="dxa"/>
            <w:tcBorders>
              <w:top w:val="nil"/>
              <w:left w:val="nil"/>
              <w:bottom w:val="nil"/>
              <w:right w:val="nil"/>
            </w:tcBorders>
            <w:shd w:val="clear" w:color="auto" w:fill="auto"/>
            <w:noWrap/>
            <w:tcMar>
              <w:top w:w="10" w:type="dxa"/>
              <w:left w:w="10" w:type="dxa"/>
              <w:right w:w="10" w:type="dxa"/>
            </w:tcMar>
            <w:vAlign w:val="bottom"/>
          </w:tcPr>
          <w:p w14:paraId="1B696A0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119.625</w:t>
            </w:r>
          </w:p>
        </w:tc>
        <w:tc>
          <w:tcPr>
            <w:tcW w:w="1070" w:type="dxa"/>
            <w:tcBorders>
              <w:top w:val="nil"/>
              <w:left w:val="nil"/>
              <w:bottom w:val="nil"/>
              <w:right w:val="nil"/>
            </w:tcBorders>
            <w:shd w:val="clear" w:color="auto" w:fill="auto"/>
            <w:noWrap/>
            <w:tcMar>
              <w:top w:w="10" w:type="dxa"/>
              <w:left w:w="10" w:type="dxa"/>
              <w:right w:w="10" w:type="dxa"/>
            </w:tcMar>
            <w:vAlign w:val="bottom"/>
          </w:tcPr>
          <w:p w14:paraId="3616400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54.438</w:t>
            </w:r>
          </w:p>
        </w:tc>
        <w:tc>
          <w:tcPr>
            <w:tcW w:w="1069" w:type="dxa"/>
            <w:tcBorders>
              <w:top w:val="nil"/>
              <w:left w:val="nil"/>
              <w:bottom w:val="nil"/>
              <w:right w:val="nil"/>
            </w:tcBorders>
            <w:shd w:val="clear" w:color="auto" w:fill="auto"/>
            <w:noWrap/>
            <w:tcMar>
              <w:top w:w="10" w:type="dxa"/>
              <w:left w:w="10" w:type="dxa"/>
              <w:right w:w="10" w:type="dxa"/>
            </w:tcMar>
            <w:vAlign w:val="bottom"/>
          </w:tcPr>
          <w:p w14:paraId="0EA3151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120.563</w:t>
            </w:r>
          </w:p>
        </w:tc>
      </w:tr>
      <w:tr w:rsidR="00DA6AD9" w14:paraId="18F2C0B6" w14:textId="77777777">
        <w:trPr>
          <w:trHeight w:val="218"/>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2D87D1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UC12-GEC</w:t>
            </w:r>
          </w:p>
        </w:tc>
        <w:tc>
          <w:tcPr>
            <w:tcW w:w="1090" w:type="dxa"/>
            <w:tcBorders>
              <w:top w:val="nil"/>
              <w:left w:val="nil"/>
              <w:bottom w:val="nil"/>
              <w:right w:val="nil"/>
            </w:tcBorders>
            <w:shd w:val="clear" w:color="auto" w:fill="auto"/>
            <w:noWrap/>
            <w:tcMar>
              <w:top w:w="10" w:type="dxa"/>
              <w:left w:w="10" w:type="dxa"/>
              <w:right w:w="10" w:type="dxa"/>
            </w:tcMar>
            <w:vAlign w:val="bottom"/>
          </w:tcPr>
          <w:p w14:paraId="56432CA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1.416</w:t>
            </w:r>
          </w:p>
        </w:tc>
        <w:tc>
          <w:tcPr>
            <w:tcW w:w="1090" w:type="dxa"/>
            <w:tcBorders>
              <w:top w:val="nil"/>
              <w:left w:val="nil"/>
              <w:bottom w:val="nil"/>
              <w:right w:val="nil"/>
            </w:tcBorders>
            <w:shd w:val="clear" w:color="auto" w:fill="auto"/>
            <w:noWrap/>
            <w:tcMar>
              <w:top w:w="10" w:type="dxa"/>
              <w:left w:w="10" w:type="dxa"/>
              <w:right w:w="10" w:type="dxa"/>
            </w:tcMar>
            <w:vAlign w:val="bottom"/>
          </w:tcPr>
          <w:p w14:paraId="6A15BC7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0.464</w:t>
            </w:r>
          </w:p>
        </w:tc>
        <w:tc>
          <w:tcPr>
            <w:tcW w:w="985" w:type="dxa"/>
            <w:tcBorders>
              <w:top w:val="nil"/>
              <w:left w:val="nil"/>
              <w:bottom w:val="nil"/>
              <w:right w:val="nil"/>
            </w:tcBorders>
            <w:shd w:val="clear" w:color="auto" w:fill="auto"/>
            <w:noWrap/>
            <w:tcMar>
              <w:top w:w="10" w:type="dxa"/>
              <w:left w:w="10" w:type="dxa"/>
              <w:right w:w="10" w:type="dxa"/>
            </w:tcMar>
            <w:vAlign w:val="bottom"/>
          </w:tcPr>
          <w:p w14:paraId="5EEC165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3.943</w:t>
            </w:r>
          </w:p>
        </w:tc>
        <w:tc>
          <w:tcPr>
            <w:tcW w:w="1070" w:type="dxa"/>
            <w:tcBorders>
              <w:top w:val="nil"/>
              <w:left w:val="nil"/>
              <w:bottom w:val="nil"/>
              <w:right w:val="nil"/>
            </w:tcBorders>
            <w:shd w:val="clear" w:color="auto" w:fill="auto"/>
            <w:noWrap/>
            <w:tcMar>
              <w:top w:w="10" w:type="dxa"/>
              <w:left w:w="10" w:type="dxa"/>
              <w:right w:w="10" w:type="dxa"/>
            </w:tcMar>
            <w:vAlign w:val="bottom"/>
          </w:tcPr>
          <w:p w14:paraId="2222042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26.600</w:t>
            </w:r>
          </w:p>
        </w:tc>
        <w:tc>
          <w:tcPr>
            <w:tcW w:w="1070" w:type="dxa"/>
            <w:tcBorders>
              <w:top w:val="nil"/>
              <w:left w:val="nil"/>
              <w:bottom w:val="nil"/>
              <w:right w:val="nil"/>
            </w:tcBorders>
            <w:shd w:val="clear" w:color="auto" w:fill="auto"/>
            <w:noWrap/>
            <w:tcMar>
              <w:top w:w="10" w:type="dxa"/>
              <w:left w:w="10" w:type="dxa"/>
              <w:right w:w="10" w:type="dxa"/>
            </w:tcMar>
            <w:vAlign w:val="bottom"/>
          </w:tcPr>
          <w:p w14:paraId="0E05883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16.700</w:t>
            </w:r>
          </w:p>
        </w:tc>
        <w:tc>
          <w:tcPr>
            <w:tcW w:w="1069" w:type="dxa"/>
            <w:tcBorders>
              <w:top w:val="nil"/>
              <w:left w:val="nil"/>
              <w:bottom w:val="nil"/>
              <w:right w:val="nil"/>
            </w:tcBorders>
            <w:shd w:val="clear" w:color="auto" w:fill="auto"/>
            <w:noWrap/>
            <w:tcMar>
              <w:top w:w="10" w:type="dxa"/>
              <w:left w:w="10" w:type="dxa"/>
              <w:right w:w="10" w:type="dxa"/>
            </w:tcMar>
            <w:vAlign w:val="bottom"/>
          </w:tcPr>
          <w:p w14:paraId="05473CC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28.050</w:t>
            </w:r>
          </w:p>
        </w:tc>
      </w:tr>
      <w:tr w:rsidR="00DA6AD9" w14:paraId="760290B8"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33D7BE9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UC123-GEC</w:t>
            </w:r>
          </w:p>
        </w:tc>
        <w:tc>
          <w:tcPr>
            <w:tcW w:w="1090" w:type="dxa"/>
            <w:tcBorders>
              <w:top w:val="nil"/>
              <w:left w:val="nil"/>
              <w:bottom w:val="nil"/>
              <w:right w:val="nil"/>
            </w:tcBorders>
            <w:shd w:val="clear" w:color="auto" w:fill="auto"/>
            <w:noWrap/>
            <w:tcMar>
              <w:top w:w="10" w:type="dxa"/>
              <w:left w:w="10" w:type="dxa"/>
              <w:right w:w="10" w:type="dxa"/>
            </w:tcMar>
            <w:vAlign w:val="bottom"/>
          </w:tcPr>
          <w:p w14:paraId="76B8653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0.950</w:t>
            </w:r>
          </w:p>
        </w:tc>
        <w:tc>
          <w:tcPr>
            <w:tcW w:w="1090" w:type="dxa"/>
            <w:tcBorders>
              <w:top w:val="nil"/>
              <w:left w:val="nil"/>
              <w:bottom w:val="nil"/>
              <w:right w:val="nil"/>
            </w:tcBorders>
            <w:shd w:val="clear" w:color="auto" w:fill="auto"/>
            <w:noWrap/>
            <w:tcMar>
              <w:top w:w="10" w:type="dxa"/>
              <w:left w:w="10" w:type="dxa"/>
              <w:right w:w="10" w:type="dxa"/>
            </w:tcMar>
            <w:vAlign w:val="bottom"/>
          </w:tcPr>
          <w:p w14:paraId="1B1033E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0.472</w:t>
            </w:r>
          </w:p>
        </w:tc>
        <w:tc>
          <w:tcPr>
            <w:tcW w:w="985" w:type="dxa"/>
            <w:tcBorders>
              <w:top w:val="nil"/>
              <w:left w:val="nil"/>
              <w:bottom w:val="nil"/>
              <w:right w:val="nil"/>
            </w:tcBorders>
            <w:shd w:val="clear" w:color="auto" w:fill="auto"/>
            <w:noWrap/>
            <w:tcMar>
              <w:top w:w="10" w:type="dxa"/>
              <w:left w:w="10" w:type="dxa"/>
              <w:right w:w="10" w:type="dxa"/>
            </w:tcMar>
            <w:vAlign w:val="bottom"/>
          </w:tcPr>
          <w:p w14:paraId="57A3992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3.384</w:t>
            </w:r>
          </w:p>
        </w:tc>
        <w:tc>
          <w:tcPr>
            <w:tcW w:w="1070" w:type="dxa"/>
            <w:tcBorders>
              <w:top w:val="nil"/>
              <w:left w:val="nil"/>
              <w:bottom w:val="nil"/>
              <w:right w:val="nil"/>
            </w:tcBorders>
            <w:shd w:val="clear" w:color="auto" w:fill="auto"/>
            <w:noWrap/>
            <w:tcMar>
              <w:top w:w="10" w:type="dxa"/>
              <w:left w:w="10" w:type="dxa"/>
              <w:right w:w="10" w:type="dxa"/>
            </w:tcMar>
            <w:vAlign w:val="bottom"/>
          </w:tcPr>
          <w:p w14:paraId="3A37598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27.722</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871E97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29.722</w:t>
            </w:r>
          </w:p>
        </w:tc>
        <w:tc>
          <w:tcPr>
            <w:tcW w:w="1069" w:type="dxa"/>
            <w:tcBorders>
              <w:top w:val="nil"/>
              <w:left w:val="nil"/>
              <w:bottom w:val="nil"/>
              <w:right w:val="nil"/>
            </w:tcBorders>
            <w:shd w:val="clear" w:color="auto" w:fill="auto"/>
            <w:noWrap/>
            <w:tcMar>
              <w:top w:w="10" w:type="dxa"/>
              <w:left w:w="10" w:type="dxa"/>
              <w:right w:w="10" w:type="dxa"/>
            </w:tcMar>
            <w:vAlign w:val="bottom"/>
          </w:tcPr>
          <w:p w14:paraId="4515F27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37.361</w:t>
            </w:r>
          </w:p>
        </w:tc>
      </w:tr>
      <w:tr w:rsidR="00DA6AD9" w14:paraId="16547D7D" w14:textId="77777777">
        <w:trPr>
          <w:trHeight w:val="98"/>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B76E17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IF12-G</w:t>
            </w:r>
          </w:p>
        </w:tc>
        <w:tc>
          <w:tcPr>
            <w:tcW w:w="1090" w:type="dxa"/>
            <w:tcBorders>
              <w:top w:val="nil"/>
              <w:left w:val="nil"/>
              <w:bottom w:val="nil"/>
              <w:right w:val="nil"/>
            </w:tcBorders>
            <w:shd w:val="clear" w:color="auto" w:fill="auto"/>
            <w:noWrap/>
            <w:tcMar>
              <w:top w:w="10" w:type="dxa"/>
              <w:left w:w="10" w:type="dxa"/>
              <w:right w:w="10" w:type="dxa"/>
            </w:tcMar>
            <w:vAlign w:val="bottom"/>
          </w:tcPr>
          <w:p w14:paraId="7AB4B7E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1.199</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1FFBD5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0.451</w:t>
            </w:r>
          </w:p>
        </w:tc>
        <w:tc>
          <w:tcPr>
            <w:tcW w:w="985" w:type="dxa"/>
            <w:tcBorders>
              <w:top w:val="nil"/>
              <w:left w:val="nil"/>
              <w:bottom w:val="nil"/>
              <w:right w:val="nil"/>
            </w:tcBorders>
            <w:shd w:val="clear" w:color="auto" w:fill="auto"/>
            <w:noWrap/>
            <w:tcMar>
              <w:top w:w="10" w:type="dxa"/>
              <w:left w:w="10" w:type="dxa"/>
              <w:right w:w="10" w:type="dxa"/>
            </w:tcMar>
            <w:vAlign w:val="bottom"/>
          </w:tcPr>
          <w:p w14:paraId="4B0F4A8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1.805</w:t>
            </w:r>
          </w:p>
        </w:tc>
        <w:tc>
          <w:tcPr>
            <w:tcW w:w="1070" w:type="dxa"/>
            <w:tcBorders>
              <w:top w:val="nil"/>
              <w:left w:val="nil"/>
              <w:bottom w:val="nil"/>
              <w:right w:val="nil"/>
            </w:tcBorders>
            <w:shd w:val="clear" w:color="auto" w:fill="auto"/>
            <w:noWrap/>
            <w:tcMar>
              <w:top w:w="10" w:type="dxa"/>
              <w:left w:w="10" w:type="dxa"/>
              <w:right w:w="10" w:type="dxa"/>
            </w:tcMar>
            <w:vAlign w:val="bottom"/>
          </w:tcPr>
          <w:p w14:paraId="24AA34E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49.048</w:t>
            </w:r>
          </w:p>
        </w:tc>
        <w:tc>
          <w:tcPr>
            <w:tcW w:w="1070" w:type="dxa"/>
            <w:tcBorders>
              <w:top w:val="nil"/>
              <w:left w:val="nil"/>
              <w:bottom w:val="nil"/>
              <w:right w:val="nil"/>
            </w:tcBorders>
            <w:shd w:val="clear" w:color="auto" w:fill="auto"/>
            <w:noWrap/>
            <w:tcMar>
              <w:top w:w="10" w:type="dxa"/>
              <w:left w:w="10" w:type="dxa"/>
              <w:right w:w="10" w:type="dxa"/>
            </w:tcMar>
            <w:vAlign w:val="bottom"/>
          </w:tcPr>
          <w:p w14:paraId="30BC139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26.452</w:t>
            </w:r>
          </w:p>
        </w:tc>
        <w:tc>
          <w:tcPr>
            <w:tcW w:w="1069" w:type="dxa"/>
            <w:tcBorders>
              <w:top w:val="nil"/>
              <w:left w:val="nil"/>
              <w:bottom w:val="nil"/>
              <w:right w:val="nil"/>
            </w:tcBorders>
            <w:shd w:val="clear" w:color="auto" w:fill="auto"/>
            <w:noWrap/>
            <w:tcMar>
              <w:top w:w="10" w:type="dxa"/>
              <w:left w:w="10" w:type="dxa"/>
              <w:right w:w="10" w:type="dxa"/>
            </w:tcMar>
            <w:vAlign w:val="bottom"/>
          </w:tcPr>
          <w:p w14:paraId="3A48CFB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37.310</w:t>
            </w:r>
          </w:p>
        </w:tc>
      </w:tr>
      <w:tr w:rsidR="00DA6AD9" w14:paraId="5806427E" w14:textId="77777777">
        <w:trPr>
          <w:trHeight w:val="168"/>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425EE32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IF123-G</w:t>
            </w:r>
          </w:p>
        </w:tc>
        <w:tc>
          <w:tcPr>
            <w:tcW w:w="1090" w:type="dxa"/>
            <w:tcBorders>
              <w:top w:val="nil"/>
              <w:left w:val="nil"/>
              <w:bottom w:val="nil"/>
              <w:right w:val="nil"/>
            </w:tcBorders>
            <w:shd w:val="clear" w:color="auto" w:fill="auto"/>
            <w:noWrap/>
            <w:tcMar>
              <w:top w:w="10" w:type="dxa"/>
              <w:left w:w="10" w:type="dxa"/>
              <w:right w:w="10" w:type="dxa"/>
            </w:tcMar>
            <w:vAlign w:val="bottom"/>
          </w:tcPr>
          <w:p w14:paraId="4D3C1DB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2.431</w:t>
            </w:r>
          </w:p>
        </w:tc>
        <w:tc>
          <w:tcPr>
            <w:tcW w:w="1090" w:type="dxa"/>
            <w:tcBorders>
              <w:top w:val="nil"/>
              <w:left w:val="nil"/>
              <w:bottom w:val="nil"/>
              <w:right w:val="nil"/>
            </w:tcBorders>
            <w:shd w:val="clear" w:color="auto" w:fill="auto"/>
            <w:noWrap/>
            <w:tcMar>
              <w:top w:w="10" w:type="dxa"/>
              <w:left w:w="10" w:type="dxa"/>
              <w:right w:w="10" w:type="dxa"/>
            </w:tcMar>
            <w:vAlign w:val="bottom"/>
          </w:tcPr>
          <w:p w14:paraId="164DB0B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0.741</w:t>
            </w:r>
          </w:p>
        </w:tc>
        <w:tc>
          <w:tcPr>
            <w:tcW w:w="985" w:type="dxa"/>
            <w:tcBorders>
              <w:top w:val="nil"/>
              <w:left w:val="nil"/>
              <w:bottom w:val="nil"/>
              <w:right w:val="nil"/>
            </w:tcBorders>
            <w:shd w:val="clear" w:color="auto" w:fill="auto"/>
            <w:noWrap/>
            <w:tcMar>
              <w:top w:w="10" w:type="dxa"/>
              <w:left w:w="10" w:type="dxa"/>
              <w:right w:w="10" w:type="dxa"/>
            </w:tcMar>
            <w:vAlign w:val="bottom"/>
          </w:tcPr>
          <w:p w14:paraId="3D80C97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2.345</w:t>
            </w:r>
          </w:p>
        </w:tc>
        <w:tc>
          <w:tcPr>
            <w:tcW w:w="1070" w:type="dxa"/>
            <w:tcBorders>
              <w:top w:val="nil"/>
              <w:left w:val="nil"/>
              <w:bottom w:val="nil"/>
              <w:right w:val="nil"/>
            </w:tcBorders>
            <w:shd w:val="clear" w:color="auto" w:fill="auto"/>
            <w:noWrap/>
            <w:tcMar>
              <w:top w:w="10" w:type="dxa"/>
              <w:left w:w="10" w:type="dxa"/>
              <w:right w:w="10" w:type="dxa"/>
            </w:tcMar>
            <w:vAlign w:val="bottom"/>
          </w:tcPr>
          <w:p w14:paraId="10BD156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205.559</w:t>
            </w:r>
          </w:p>
        </w:tc>
        <w:tc>
          <w:tcPr>
            <w:tcW w:w="1070" w:type="dxa"/>
            <w:tcBorders>
              <w:top w:val="nil"/>
              <w:left w:val="nil"/>
              <w:bottom w:val="nil"/>
              <w:right w:val="nil"/>
            </w:tcBorders>
            <w:shd w:val="clear" w:color="auto" w:fill="auto"/>
            <w:noWrap/>
            <w:tcMar>
              <w:top w:w="10" w:type="dxa"/>
              <w:left w:w="10" w:type="dxa"/>
              <w:right w:w="10" w:type="dxa"/>
            </w:tcMar>
            <w:vAlign w:val="bottom"/>
          </w:tcPr>
          <w:p w14:paraId="40E9BA2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128.912</w:t>
            </w:r>
          </w:p>
        </w:tc>
        <w:tc>
          <w:tcPr>
            <w:tcW w:w="1069" w:type="dxa"/>
            <w:tcBorders>
              <w:top w:val="nil"/>
              <w:left w:val="nil"/>
              <w:bottom w:val="nil"/>
              <w:right w:val="nil"/>
            </w:tcBorders>
            <w:shd w:val="clear" w:color="auto" w:fill="auto"/>
            <w:noWrap/>
            <w:tcMar>
              <w:top w:w="10" w:type="dxa"/>
              <w:left w:w="10" w:type="dxa"/>
              <w:right w:w="10" w:type="dxa"/>
            </w:tcMar>
            <w:vAlign w:val="bottom"/>
          </w:tcPr>
          <w:p w14:paraId="6196249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123.412</w:t>
            </w:r>
          </w:p>
        </w:tc>
      </w:tr>
      <w:tr w:rsidR="00DA6AD9" w14:paraId="26481043"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0331B7D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IF1213-G</w:t>
            </w:r>
          </w:p>
        </w:tc>
        <w:tc>
          <w:tcPr>
            <w:tcW w:w="1090" w:type="dxa"/>
            <w:tcBorders>
              <w:top w:val="nil"/>
              <w:left w:val="nil"/>
              <w:bottom w:val="nil"/>
              <w:right w:val="nil"/>
            </w:tcBorders>
            <w:shd w:val="clear" w:color="auto" w:fill="auto"/>
            <w:noWrap/>
            <w:tcMar>
              <w:top w:w="10" w:type="dxa"/>
              <w:left w:w="10" w:type="dxa"/>
              <w:right w:w="10" w:type="dxa"/>
            </w:tcMar>
            <w:vAlign w:val="bottom"/>
          </w:tcPr>
          <w:p w14:paraId="256755D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1.517</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85476DF"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0.600</w:t>
            </w:r>
          </w:p>
        </w:tc>
        <w:tc>
          <w:tcPr>
            <w:tcW w:w="985" w:type="dxa"/>
            <w:tcBorders>
              <w:top w:val="nil"/>
              <w:left w:val="nil"/>
              <w:bottom w:val="nil"/>
              <w:right w:val="nil"/>
            </w:tcBorders>
            <w:shd w:val="clear" w:color="auto" w:fill="auto"/>
            <w:noWrap/>
            <w:tcMar>
              <w:top w:w="10" w:type="dxa"/>
              <w:left w:w="10" w:type="dxa"/>
              <w:right w:w="10" w:type="dxa"/>
            </w:tcMar>
            <w:vAlign w:val="bottom"/>
          </w:tcPr>
          <w:p w14:paraId="2B60ECC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2.104</w:t>
            </w:r>
          </w:p>
        </w:tc>
        <w:tc>
          <w:tcPr>
            <w:tcW w:w="1070" w:type="dxa"/>
            <w:tcBorders>
              <w:top w:val="nil"/>
              <w:left w:val="nil"/>
              <w:bottom w:val="nil"/>
              <w:right w:val="nil"/>
            </w:tcBorders>
            <w:shd w:val="clear" w:color="auto" w:fill="auto"/>
            <w:noWrap/>
            <w:tcMar>
              <w:top w:w="10" w:type="dxa"/>
              <w:left w:w="10" w:type="dxa"/>
              <w:right w:w="10" w:type="dxa"/>
            </w:tcMar>
            <w:vAlign w:val="bottom"/>
          </w:tcPr>
          <w:p w14:paraId="4067743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58.476</w:t>
            </w:r>
          </w:p>
        </w:tc>
        <w:tc>
          <w:tcPr>
            <w:tcW w:w="1070" w:type="dxa"/>
            <w:tcBorders>
              <w:top w:val="nil"/>
              <w:left w:val="nil"/>
              <w:bottom w:val="nil"/>
              <w:right w:val="nil"/>
            </w:tcBorders>
            <w:shd w:val="clear" w:color="auto" w:fill="auto"/>
            <w:noWrap/>
            <w:tcMar>
              <w:top w:w="10" w:type="dxa"/>
              <w:left w:w="10" w:type="dxa"/>
              <w:right w:w="10" w:type="dxa"/>
            </w:tcMar>
            <w:vAlign w:val="bottom"/>
          </w:tcPr>
          <w:p w14:paraId="5BE336F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35.595</w:t>
            </w:r>
          </w:p>
        </w:tc>
        <w:tc>
          <w:tcPr>
            <w:tcW w:w="1069" w:type="dxa"/>
            <w:tcBorders>
              <w:top w:val="nil"/>
              <w:left w:val="nil"/>
              <w:bottom w:val="nil"/>
              <w:right w:val="nil"/>
            </w:tcBorders>
            <w:shd w:val="clear" w:color="auto" w:fill="auto"/>
            <w:noWrap/>
            <w:tcMar>
              <w:top w:w="10" w:type="dxa"/>
              <w:left w:w="10" w:type="dxa"/>
              <w:right w:w="10" w:type="dxa"/>
            </w:tcMar>
            <w:vAlign w:val="bottom"/>
          </w:tcPr>
          <w:p w14:paraId="36C1077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43.238</w:t>
            </w:r>
          </w:p>
        </w:tc>
      </w:tr>
      <w:tr w:rsidR="00DA6AD9" w14:paraId="363B968F"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35A49E6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75CA00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0.975</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7739CD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0.486</w:t>
            </w:r>
          </w:p>
        </w:tc>
        <w:tc>
          <w:tcPr>
            <w:tcW w:w="985" w:type="dxa"/>
            <w:tcBorders>
              <w:top w:val="nil"/>
              <w:left w:val="nil"/>
              <w:bottom w:val="nil"/>
              <w:right w:val="nil"/>
            </w:tcBorders>
            <w:shd w:val="clear" w:color="auto" w:fill="auto"/>
            <w:noWrap/>
            <w:tcMar>
              <w:top w:w="10" w:type="dxa"/>
              <w:left w:w="10" w:type="dxa"/>
              <w:right w:w="10" w:type="dxa"/>
            </w:tcMar>
            <w:vAlign w:val="bottom"/>
          </w:tcPr>
          <w:p w14:paraId="7953857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2.587</w:t>
            </w:r>
          </w:p>
        </w:tc>
        <w:tc>
          <w:tcPr>
            <w:tcW w:w="1070" w:type="dxa"/>
            <w:tcBorders>
              <w:top w:val="nil"/>
              <w:left w:val="nil"/>
              <w:bottom w:val="nil"/>
              <w:right w:val="nil"/>
            </w:tcBorders>
            <w:shd w:val="clear" w:color="auto" w:fill="auto"/>
            <w:noWrap/>
            <w:tcMar>
              <w:top w:w="10" w:type="dxa"/>
              <w:left w:w="10" w:type="dxa"/>
              <w:right w:w="10" w:type="dxa"/>
            </w:tcMar>
            <w:vAlign w:val="bottom"/>
          </w:tcPr>
          <w:p w14:paraId="143519E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31.833</w:t>
            </w:r>
          </w:p>
        </w:tc>
        <w:tc>
          <w:tcPr>
            <w:tcW w:w="1070" w:type="dxa"/>
            <w:tcBorders>
              <w:top w:val="nil"/>
              <w:left w:val="nil"/>
              <w:bottom w:val="nil"/>
              <w:right w:val="nil"/>
            </w:tcBorders>
            <w:shd w:val="clear" w:color="auto" w:fill="auto"/>
            <w:noWrap/>
            <w:tcMar>
              <w:top w:w="10" w:type="dxa"/>
              <w:left w:w="10" w:type="dxa"/>
              <w:right w:w="10" w:type="dxa"/>
            </w:tcMar>
            <w:vAlign w:val="bottom"/>
          </w:tcPr>
          <w:p w14:paraId="542E7DD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24.238</w:t>
            </w:r>
          </w:p>
        </w:tc>
        <w:tc>
          <w:tcPr>
            <w:tcW w:w="1069" w:type="dxa"/>
            <w:tcBorders>
              <w:top w:val="nil"/>
              <w:left w:val="nil"/>
              <w:bottom w:val="nil"/>
              <w:right w:val="nil"/>
            </w:tcBorders>
            <w:shd w:val="clear" w:color="auto" w:fill="auto"/>
            <w:noWrap/>
            <w:tcMar>
              <w:top w:w="10" w:type="dxa"/>
              <w:left w:w="10" w:type="dxa"/>
              <w:right w:w="10" w:type="dxa"/>
            </w:tcMar>
            <w:vAlign w:val="bottom"/>
          </w:tcPr>
          <w:p w14:paraId="169D93C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32.786</w:t>
            </w:r>
          </w:p>
        </w:tc>
      </w:tr>
      <w:tr w:rsidR="00DA6AD9" w14:paraId="5117F2A2"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270BAE3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IF123-GE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62630C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2.475</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22AAEE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4.253</w:t>
            </w:r>
          </w:p>
        </w:tc>
        <w:tc>
          <w:tcPr>
            <w:tcW w:w="985" w:type="dxa"/>
            <w:tcBorders>
              <w:top w:val="nil"/>
              <w:left w:val="nil"/>
              <w:bottom w:val="nil"/>
              <w:right w:val="nil"/>
            </w:tcBorders>
            <w:shd w:val="clear" w:color="auto" w:fill="auto"/>
            <w:noWrap/>
            <w:tcMar>
              <w:top w:w="10" w:type="dxa"/>
              <w:left w:w="10" w:type="dxa"/>
              <w:right w:w="10" w:type="dxa"/>
            </w:tcMar>
            <w:vAlign w:val="bottom"/>
          </w:tcPr>
          <w:p w14:paraId="3A8538A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12.013</w:t>
            </w:r>
          </w:p>
        </w:tc>
        <w:tc>
          <w:tcPr>
            <w:tcW w:w="1070" w:type="dxa"/>
            <w:tcBorders>
              <w:top w:val="nil"/>
              <w:left w:val="nil"/>
              <w:bottom w:val="nil"/>
              <w:right w:val="nil"/>
            </w:tcBorders>
            <w:shd w:val="clear" w:color="auto" w:fill="auto"/>
            <w:noWrap/>
            <w:tcMar>
              <w:top w:w="10" w:type="dxa"/>
              <w:left w:w="10" w:type="dxa"/>
              <w:right w:w="10" w:type="dxa"/>
            </w:tcMar>
            <w:vAlign w:val="bottom"/>
          </w:tcPr>
          <w:p w14:paraId="23DC0D6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68.421</w:t>
            </w:r>
          </w:p>
        </w:tc>
        <w:tc>
          <w:tcPr>
            <w:tcW w:w="1070" w:type="dxa"/>
            <w:tcBorders>
              <w:top w:val="nil"/>
              <w:left w:val="nil"/>
              <w:bottom w:val="nil"/>
              <w:right w:val="nil"/>
            </w:tcBorders>
            <w:shd w:val="clear" w:color="auto" w:fill="auto"/>
            <w:noWrap/>
            <w:tcMar>
              <w:top w:w="10" w:type="dxa"/>
              <w:left w:w="10" w:type="dxa"/>
              <w:right w:w="10" w:type="dxa"/>
            </w:tcMar>
            <w:vAlign w:val="bottom"/>
          </w:tcPr>
          <w:p w14:paraId="4BFA2C7C"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62.316</w:t>
            </w:r>
          </w:p>
        </w:tc>
        <w:tc>
          <w:tcPr>
            <w:tcW w:w="1069" w:type="dxa"/>
            <w:tcBorders>
              <w:top w:val="nil"/>
              <w:left w:val="nil"/>
              <w:bottom w:val="nil"/>
              <w:right w:val="nil"/>
            </w:tcBorders>
            <w:shd w:val="clear" w:color="auto" w:fill="auto"/>
            <w:noWrap/>
            <w:tcMar>
              <w:top w:w="10" w:type="dxa"/>
              <w:left w:w="10" w:type="dxa"/>
              <w:right w:w="10" w:type="dxa"/>
            </w:tcMar>
            <w:vAlign w:val="bottom"/>
          </w:tcPr>
          <w:p w14:paraId="5789809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61.053</w:t>
            </w:r>
          </w:p>
        </w:tc>
      </w:tr>
      <w:tr w:rsidR="00DA6AD9" w14:paraId="6FACEF62" w14:textId="77777777">
        <w:trPr>
          <w:trHeight w:val="148"/>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1EC4046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IF1213-GE</w:t>
            </w:r>
          </w:p>
        </w:tc>
        <w:tc>
          <w:tcPr>
            <w:tcW w:w="1090" w:type="dxa"/>
            <w:tcBorders>
              <w:top w:val="nil"/>
              <w:left w:val="nil"/>
              <w:bottom w:val="nil"/>
              <w:right w:val="nil"/>
            </w:tcBorders>
            <w:shd w:val="clear" w:color="auto" w:fill="auto"/>
            <w:noWrap/>
            <w:tcMar>
              <w:top w:w="10" w:type="dxa"/>
              <w:left w:w="10" w:type="dxa"/>
              <w:right w:w="10" w:type="dxa"/>
            </w:tcMar>
            <w:vAlign w:val="bottom"/>
          </w:tcPr>
          <w:p w14:paraId="60E984D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1.972</w:t>
            </w:r>
          </w:p>
        </w:tc>
        <w:tc>
          <w:tcPr>
            <w:tcW w:w="1090" w:type="dxa"/>
            <w:tcBorders>
              <w:top w:val="nil"/>
              <w:left w:val="nil"/>
              <w:bottom w:val="nil"/>
              <w:right w:val="nil"/>
            </w:tcBorders>
            <w:shd w:val="clear" w:color="auto" w:fill="auto"/>
            <w:noWrap/>
            <w:tcMar>
              <w:top w:w="10" w:type="dxa"/>
              <w:left w:w="10" w:type="dxa"/>
              <w:right w:w="10" w:type="dxa"/>
            </w:tcMar>
            <w:vAlign w:val="bottom"/>
          </w:tcPr>
          <w:p w14:paraId="7999E00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3.336</w:t>
            </w:r>
          </w:p>
        </w:tc>
        <w:tc>
          <w:tcPr>
            <w:tcW w:w="985" w:type="dxa"/>
            <w:tcBorders>
              <w:top w:val="nil"/>
              <w:left w:val="nil"/>
              <w:bottom w:val="nil"/>
              <w:right w:val="nil"/>
            </w:tcBorders>
            <w:shd w:val="clear" w:color="auto" w:fill="auto"/>
            <w:noWrap/>
            <w:tcMar>
              <w:top w:w="10" w:type="dxa"/>
              <w:left w:w="10" w:type="dxa"/>
              <w:right w:w="10" w:type="dxa"/>
            </w:tcMar>
            <w:vAlign w:val="bottom"/>
          </w:tcPr>
          <w:p w14:paraId="1F34680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7.299</w:t>
            </w:r>
          </w:p>
        </w:tc>
        <w:tc>
          <w:tcPr>
            <w:tcW w:w="1070" w:type="dxa"/>
            <w:tcBorders>
              <w:top w:val="nil"/>
              <w:left w:val="nil"/>
              <w:bottom w:val="nil"/>
              <w:right w:val="nil"/>
            </w:tcBorders>
            <w:shd w:val="clear" w:color="auto" w:fill="auto"/>
            <w:noWrap/>
            <w:tcMar>
              <w:top w:w="10" w:type="dxa"/>
              <w:left w:w="10" w:type="dxa"/>
              <w:right w:w="10" w:type="dxa"/>
            </w:tcMar>
            <w:vAlign w:val="bottom"/>
          </w:tcPr>
          <w:p w14:paraId="38879535"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33.762</w:t>
            </w:r>
          </w:p>
        </w:tc>
        <w:tc>
          <w:tcPr>
            <w:tcW w:w="1070" w:type="dxa"/>
            <w:tcBorders>
              <w:top w:val="nil"/>
              <w:left w:val="nil"/>
              <w:bottom w:val="nil"/>
              <w:right w:val="nil"/>
            </w:tcBorders>
            <w:shd w:val="clear" w:color="auto" w:fill="auto"/>
            <w:noWrap/>
            <w:tcMar>
              <w:top w:w="10" w:type="dxa"/>
              <w:left w:w="10" w:type="dxa"/>
              <w:right w:w="10" w:type="dxa"/>
            </w:tcMar>
            <w:vAlign w:val="bottom"/>
          </w:tcPr>
          <w:p w14:paraId="4473E2BA"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30.190</w:t>
            </w:r>
          </w:p>
        </w:tc>
        <w:tc>
          <w:tcPr>
            <w:tcW w:w="1069" w:type="dxa"/>
            <w:tcBorders>
              <w:top w:val="nil"/>
              <w:left w:val="nil"/>
              <w:bottom w:val="nil"/>
              <w:right w:val="nil"/>
            </w:tcBorders>
            <w:shd w:val="clear" w:color="auto" w:fill="auto"/>
            <w:noWrap/>
            <w:tcMar>
              <w:top w:w="10" w:type="dxa"/>
              <w:left w:w="10" w:type="dxa"/>
              <w:right w:w="10" w:type="dxa"/>
            </w:tcMar>
            <w:vAlign w:val="bottom"/>
          </w:tcPr>
          <w:p w14:paraId="2CCDD68F"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50.952</w:t>
            </w:r>
          </w:p>
        </w:tc>
      </w:tr>
      <w:tr w:rsidR="00DA6AD9" w14:paraId="268F12F1"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8686EB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IF12-GEC</w:t>
            </w:r>
          </w:p>
        </w:tc>
        <w:tc>
          <w:tcPr>
            <w:tcW w:w="1090" w:type="dxa"/>
            <w:tcBorders>
              <w:top w:val="nil"/>
              <w:left w:val="nil"/>
              <w:bottom w:val="nil"/>
              <w:right w:val="nil"/>
            </w:tcBorders>
            <w:shd w:val="clear" w:color="auto" w:fill="auto"/>
            <w:noWrap/>
            <w:tcMar>
              <w:top w:w="10" w:type="dxa"/>
              <w:left w:w="10" w:type="dxa"/>
              <w:right w:w="10" w:type="dxa"/>
            </w:tcMar>
            <w:vAlign w:val="bottom"/>
          </w:tcPr>
          <w:p w14:paraId="396C8D3E"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0.843</w:t>
            </w:r>
          </w:p>
        </w:tc>
        <w:tc>
          <w:tcPr>
            <w:tcW w:w="1090" w:type="dxa"/>
            <w:tcBorders>
              <w:top w:val="nil"/>
              <w:left w:val="nil"/>
              <w:bottom w:val="nil"/>
              <w:right w:val="nil"/>
            </w:tcBorders>
            <w:shd w:val="clear" w:color="auto" w:fill="auto"/>
            <w:noWrap/>
            <w:tcMar>
              <w:top w:w="10" w:type="dxa"/>
              <w:left w:w="10" w:type="dxa"/>
              <w:right w:w="10" w:type="dxa"/>
            </w:tcMar>
            <w:vAlign w:val="bottom"/>
          </w:tcPr>
          <w:p w14:paraId="14735BC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0.486</w:t>
            </w:r>
          </w:p>
        </w:tc>
        <w:tc>
          <w:tcPr>
            <w:tcW w:w="985" w:type="dxa"/>
            <w:tcBorders>
              <w:top w:val="nil"/>
              <w:left w:val="nil"/>
              <w:bottom w:val="nil"/>
              <w:right w:val="nil"/>
            </w:tcBorders>
            <w:shd w:val="clear" w:color="auto" w:fill="auto"/>
            <w:noWrap/>
            <w:tcMar>
              <w:top w:w="10" w:type="dxa"/>
              <w:left w:w="10" w:type="dxa"/>
              <w:right w:w="10" w:type="dxa"/>
            </w:tcMar>
            <w:vAlign w:val="bottom"/>
          </w:tcPr>
          <w:p w14:paraId="28952D2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2.948</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DF2D43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22.972</w:t>
            </w:r>
          </w:p>
        </w:tc>
        <w:tc>
          <w:tcPr>
            <w:tcW w:w="1070" w:type="dxa"/>
            <w:tcBorders>
              <w:top w:val="nil"/>
              <w:left w:val="nil"/>
              <w:bottom w:val="nil"/>
              <w:right w:val="nil"/>
            </w:tcBorders>
            <w:shd w:val="clear" w:color="auto" w:fill="auto"/>
            <w:noWrap/>
            <w:tcMar>
              <w:top w:w="10" w:type="dxa"/>
              <w:left w:w="10" w:type="dxa"/>
              <w:right w:w="10" w:type="dxa"/>
            </w:tcMar>
            <w:vAlign w:val="bottom"/>
          </w:tcPr>
          <w:p w14:paraId="67C3222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26.611</w:t>
            </w:r>
          </w:p>
        </w:tc>
        <w:tc>
          <w:tcPr>
            <w:tcW w:w="1069" w:type="dxa"/>
            <w:tcBorders>
              <w:top w:val="nil"/>
              <w:left w:val="nil"/>
              <w:bottom w:val="nil"/>
              <w:right w:val="nil"/>
            </w:tcBorders>
            <w:shd w:val="clear" w:color="auto" w:fill="auto"/>
            <w:noWrap/>
            <w:tcMar>
              <w:top w:w="10" w:type="dxa"/>
              <w:left w:w="10" w:type="dxa"/>
              <w:right w:w="10" w:type="dxa"/>
            </w:tcMar>
            <w:vAlign w:val="bottom"/>
          </w:tcPr>
          <w:p w14:paraId="440247F3"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25.639</w:t>
            </w:r>
          </w:p>
        </w:tc>
      </w:tr>
      <w:tr w:rsidR="00DA6AD9" w14:paraId="20B45E0F" w14:textId="77777777">
        <w:trPr>
          <w:trHeight w:val="90"/>
          <w:jc w:val="center"/>
        </w:trPr>
        <w:tc>
          <w:tcPr>
            <w:tcW w:w="1610" w:type="dxa"/>
            <w:tcBorders>
              <w:top w:val="nil"/>
              <w:left w:val="nil"/>
              <w:bottom w:val="nil"/>
              <w:right w:val="nil"/>
            </w:tcBorders>
            <w:shd w:val="clear" w:color="auto" w:fill="auto"/>
            <w:noWrap/>
            <w:tcMar>
              <w:top w:w="10" w:type="dxa"/>
              <w:left w:w="10" w:type="dxa"/>
              <w:right w:w="10" w:type="dxa"/>
            </w:tcMar>
            <w:vAlign w:val="bottom"/>
          </w:tcPr>
          <w:p w14:paraId="59D65CF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IF123-GEC</w:t>
            </w:r>
          </w:p>
        </w:tc>
        <w:tc>
          <w:tcPr>
            <w:tcW w:w="1090" w:type="dxa"/>
            <w:tcBorders>
              <w:top w:val="nil"/>
              <w:left w:val="nil"/>
              <w:bottom w:val="nil"/>
              <w:right w:val="nil"/>
            </w:tcBorders>
            <w:shd w:val="clear" w:color="auto" w:fill="auto"/>
            <w:noWrap/>
            <w:tcMar>
              <w:top w:w="10" w:type="dxa"/>
              <w:left w:w="10" w:type="dxa"/>
              <w:right w:w="10" w:type="dxa"/>
            </w:tcMar>
            <w:vAlign w:val="bottom"/>
          </w:tcPr>
          <w:p w14:paraId="0FB9A9D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2.371</w:t>
            </w:r>
          </w:p>
        </w:tc>
        <w:tc>
          <w:tcPr>
            <w:tcW w:w="1090" w:type="dxa"/>
            <w:tcBorders>
              <w:top w:val="nil"/>
              <w:left w:val="nil"/>
              <w:bottom w:val="nil"/>
              <w:right w:val="nil"/>
            </w:tcBorders>
            <w:shd w:val="clear" w:color="auto" w:fill="auto"/>
            <w:noWrap/>
            <w:tcMar>
              <w:top w:w="10" w:type="dxa"/>
              <w:left w:w="10" w:type="dxa"/>
              <w:right w:w="10" w:type="dxa"/>
            </w:tcMar>
            <w:vAlign w:val="bottom"/>
          </w:tcPr>
          <w:p w14:paraId="60B5F187"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2.838</w:t>
            </w:r>
          </w:p>
        </w:tc>
        <w:tc>
          <w:tcPr>
            <w:tcW w:w="985" w:type="dxa"/>
            <w:tcBorders>
              <w:top w:val="nil"/>
              <w:left w:val="nil"/>
              <w:bottom w:val="nil"/>
              <w:right w:val="nil"/>
            </w:tcBorders>
            <w:shd w:val="clear" w:color="auto" w:fill="auto"/>
            <w:noWrap/>
            <w:tcMar>
              <w:top w:w="10" w:type="dxa"/>
              <w:left w:w="10" w:type="dxa"/>
              <w:right w:w="10" w:type="dxa"/>
            </w:tcMar>
            <w:vAlign w:val="bottom"/>
          </w:tcPr>
          <w:p w14:paraId="3EFFA002"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10.882</w:t>
            </w:r>
          </w:p>
        </w:tc>
        <w:tc>
          <w:tcPr>
            <w:tcW w:w="1070" w:type="dxa"/>
            <w:tcBorders>
              <w:top w:val="nil"/>
              <w:left w:val="nil"/>
              <w:bottom w:val="nil"/>
              <w:right w:val="nil"/>
            </w:tcBorders>
            <w:shd w:val="clear" w:color="auto" w:fill="auto"/>
            <w:noWrap/>
            <w:tcMar>
              <w:top w:w="10" w:type="dxa"/>
              <w:left w:w="10" w:type="dxa"/>
              <w:right w:w="10" w:type="dxa"/>
            </w:tcMar>
            <w:vAlign w:val="bottom"/>
          </w:tcPr>
          <w:p w14:paraId="6FAA500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71.967</w:t>
            </w:r>
          </w:p>
        </w:tc>
        <w:tc>
          <w:tcPr>
            <w:tcW w:w="1070" w:type="dxa"/>
            <w:tcBorders>
              <w:top w:val="nil"/>
              <w:left w:val="nil"/>
              <w:bottom w:val="nil"/>
              <w:right w:val="nil"/>
            </w:tcBorders>
            <w:shd w:val="clear" w:color="auto" w:fill="auto"/>
            <w:noWrap/>
            <w:tcMar>
              <w:top w:w="10" w:type="dxa"/>
              <w:left w:w="10" w:type="dxa"/>
              <w:right w:w="10" w:type="dxa"/>
            </w:tcMar>
            <w:vAlign w:val="bottom"/>
          </w:tcPr>
          <w:p w14:paraId="73CC2A0D"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45.500</w:t>
            </w:r>
          </w:p>
        </w:tc>
        <w:tc>
          <w:tcPr>
            <w:tcW w:w="1069" w:type="dxa"/>
            <w:tcBorders>
              <w:top w:val="nil"/>
              <w:left w:val="nil"/>
              <w:bottom w:val="nil"/>
              <w:right w:val="nil"/>
            </w:tcBorders>
            <w:shd w:val="clear" w:color="auto" w:fill="auto"/>
            <w:noWrap/>
            <w:tcMar>
              <w:top w:w="10" w:type="dxa"/>
              <w:left w:w="10" w:type="dxa"/>
              <w:right w:w="10" w:type="dxa"/>
            </w:tcMar>
            <w:vAlign w:val="bottom"/>
          </w:tcPr>
          <w:p w14:paraId="7A761FF1"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41.867</w:t>
            </w:r>
          </w:p>
        </w:tc>
      </w:tr>
      <w:tr w:rsidR="00DA6AD9" w14:paraId="1136D215" w14:textId="77777777">
        <w:trPr>
          <w:trHeight w:val="90"/>
          <w:jc w:val="center"/>
        </w:trPr>
        <w:tc>
          <w:tcPr>
            <w:tcW w:w="1610" w:type="dxa"/>
            <w:tcBorders>
              <w:top w:val="nil"/>
              <w:left w:val="nil"/>
              <w:bottom w:val="single" w:sz="4" w:space="0" w:color="auto"/>
              <w:right w:val="nil"/>
            </w:tcBorders>
            <w:shd w:val="clear" w:color="auto" w:fill="auto"/>
            <w:noWrap/>
            <w:tcMar>
              <w:top w:w="10" w:type="dxa"/>
              <w:left w:w="10" w:type="dxa"/>
              <w:right w:w="10" w:type="dxa"/>
            </w:tcMar>
            <w:vAlign w:val="bottom"/>
          </w:tcPr>
          <w:p w14:paraId="42892284"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IF1213-GEC</w:t>
            </w:r>
          </w:p>
        </w:tc>
        <w:tc>
          <w:tcPr>
            <w:tcW w:w="1090" w:type="dxa"/>
            <w:tcBorders>
              <w:top w:val="nil"/>
              <w:left w:val="nil"/>
              <w:bottom w:val="single" w:sz="4" w:space="0" w:color="auto"/>
              <w:right w:val="nil"/>
            </w:tcBorders>
            <w:shd w:val="clear" w:color="auto" w:fill="auto"/>
            <w:noWrap/>
            <w:tcMar>
              <w:top w:w="10" w:type="dxa"/>
              <w:left w:w="10" w:type="dxa"/>
              <w:right w:w="10" w:type="dxa"/>
            </w:tcMar>
            <w:vAlign w:val="bottom"/>
          </w:tcPr>
          <w:p w14:paraId="21FDFD38"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1.895</w:t>
            </w:r>
          </w:p>
        </w:tc>
        <w:tc>
          <w:tcPr>
            <w:tcW w:w="1090" w:type="dxa"/>
            <w:tcBorders>
              <w:top w:val="nil"/>
              <w:left w:val="nil"/>
              <w:bottom w:val="single" w:sz="4" w:space="0" w:color="auto"/>
              <w:right w:val="nil"/>
            </w:tcBorders>
            <w:shd w:val="clear" w:color="auto" w:fill="auto"/>
            <w:noWrap/>
            <w:tcMar>
              <w:top w:w="10" w:type="dxa"/>
              <w:left w:w="10" w:type="dxa"/>
              <w:right w:w="10" w:type="dxa"/>
            </w:tcMar>
            <w:vAlign w:val="bottom"/>
          </w:tcPr>
          <w:p w14:paraId="27E809F6"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2.947</w:t>
            </w:r>
          </w:p>
        </w:tc>
        <w:tc>
          <w:tcPr>
            <w:tcW w:w="985" w:type="dxa"/>
            <w:tcBorders>
              <w:top w:val="nil"/>
              <w:left w:val="nil"/>
              <w:bottom w:val="single" w:sz="4" w:space="0" w:color="auto"/>
              <w:right w:val="nil"/>
            </w:tcBorders>
            <w:shd w:val="clear" w:color="auto" w:fill="auto"/>
            <w:noWrap/>
            <w:tcMar>
              <w:top w:w="10" w:type="dxa"/>
              <w:left w:w="10" w:type="dxa"/>
              <w:right w:w="10" w:type="dxa"/>
            </w:tcMar>
            <w:vAlign w:val="bottom"/>
          </w:tcPr>
          <w:p w14:paraId="0BD2FA3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6.555</w:t>
            </w:r>
          </w:p>
        </w:tc>
        <w:tc>
          <w:tcPr>
            <w:tcW w:w="1070" w:type="dxa"/>
            <w:tcBorders>
              <w:top w:val="nil"/>
              <w:left w:val="nil"/>
              <w:bottom w:val="single" w:sz="4" w:space="0" w:color="auto"/>
              <w:right w:val="nil"/>
            </w:tcBorders>
            <w:shd w:val="clear" w:color="auto" w:fill="auto"/>
            <w:noWrap/>
            <w:tcMar>
              <w:top w:w="10" w:type="dxa"/>
              <w:left w:w="10" w:type="dxa"/>
              <w:right w:w="10" w:type="dxa"/>
            </w:tcMar>
            <w:vAlign w:val="bottom"/>
          </w:tcPr>
          <w:p w14:paraId="37D4B26B"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27.306</w:t>
            </w:r>
          </w:p>
        </w:tc>
        <w:tc>
          <w:tcPr>
            <w:tcW w:w="1070" w:type="dxa"/>
            <w:tcBorders>
              <w:top w:val="nil"/>
              <w:left w:val="nil"/>
              <w:bottom w:val="single" w:sz="4" w:space="0" w:color="auto"/>
              <w:right w:val="nil"/>
            </w:tcBorders>
            <w:shd w:val="clear" w:color="auto" w:fill="auto"/>
            <w:noWrap/>
            <w:tcMar>
              <w:top w:w="10" w:type="dxa"/>
              <w:left w:w="10" w:type="dxa"/>
              <w:right w:w="10" w:type="dxa"/>
            </w:tcMar>
            <w:vAlign w:val="bottom"/>
          </w:tcPr>
          <w:p w14:paraId="75CD8870"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27.833</w:t>
            </w:r>
          </w:p>
        </w:tc>
        <w:tc>
          <w:tcPr>
            <w:tcW w:w="1069" w:type="dxa"/>
            <w:tcBorders>
              <w:top w:val="nil"/>
              <w:left w:val="nil"/>
              <w:bottom w:val="single" w:sz="4" w:space="0" w:color="auto"/>
              <w:right w:val="nil"/>
            </w:tcBorders>
            <w:shd w:val="clear" w:color="auto" w:fill="auto"/>
            <w:noWrap/>
            <w:tcMar>
              <w:top w:w="10" w:type="dxa"/>
              <w:left w:w="10" w:type="dxa"/>
              <w:right w:w="10" w:type="dxa"/>
            </w:tcMar>
            <w:vAlign w:val="bottom"/>
          </w:tcPr>
          <w:p w14:paraId="68F81B29" w14:textId="77777777" w:rsidR="00DA6AD9" w:rsidRDefault="0008514D">
            <w:pPr>
              <w:widowControl/>
              <w:ind w:firstLineChars="0" w:firstLine="0"/>
              <w:jc w:val="center"/>
              <w:textAlignment w:val="bottom"/>
              <w:rPr>
                <w:color w:val="000000"/>
                <w:sz w:val="20"/>
                <w:szCs w:val="20"/>
              </w:rPr>
            </w:pPr>
            <w:r>
              <w:rPr>
                <w:color w:val="000000"/>
                <w:kern w:val="0"/>
                <w:sz w:val="20"/>
                <w:szCs w:val="20"/>
                <w:lang w:bidi="ar"/>
              </w:rPr>
              <w:t>43.722</w:t>
            </w:r>
          </w:p>
        </w:tc>
      </w:tr>
    </w:tbl>
    <w:p w14:paraId="7F262F77" w14:textId="77777777" w:rsidR="00DA6AD9" w:rsidRDefault="0008514D">
      <w:pPr>
        <w:spacing w:line="360" w:lineRule="auto"/>
        <w:ind w:firstLineChars="0" w:firstLine="0"/>
        <w:rPr>
          <w:rFonts w:eastAsia="等线"/>
          <w:bCs/>
          <w:color w:val="FF0000"/>
          <w:sz w:val="24"/>
        </w:rPr>
      </w:pPr>
      <w:r>
        <w:rPr>
          <w:rFonts w:eastAsia="等线" w:hint="eastAsia"/>
          <w:bCs/>
          <w:noProof/>
          <w:color w:val="FF0000"/>
          <w:sz w:val="24"/>
        </w:rPr>
        <w:drawing>
          <wp:inline distT="0" distB="0" distL="114300" distR="114300" wp14:anchorId="30AC9F5C" wp14:editId="696A50FB">
            <wp:extent cx="2608580" cy="1995170"/>
            <wp:effectExtent l="0" t="0" r="7620" b="11430"/>
            <wp:docPr id="51" name="图片 51" descr="Grap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raph5"/>
                    <pic:cNvPicPr>
                      <a:picLocks noChangeAspect="1"/>
                    </pic:cNvPicPr>
                  </pic:nvPicPr>
                  <pic:blipFill>
                    <a:blip r:embed="rId158"/>
                    <a:srcRect l="1445" t="4249" r="3251" b="472"/>
                    <a:stretch>
                      <a:fillRect/>
                    </a:stretch>
                  </pic:blipFill>
                  <pic:spPr>
                    <a:xfrm>
                      <a:off x="0" y="0"/>
                      <a:ext cx="2608580" cy="1995170"/>
                    </a:xfrm>
                    <a:prstGeom prst="rect">
                      <a:avLst/>
                    </a:prstGeom>
                  </pic:spPr>
                </pic:pic>
              </a:graphicData>
            </a:graphic>
          </wp:inline>
        </w:drawing>
      </w:r>
      <w:r>
        <w:rPr>
          <w:rFonts w:eastAsia="等线" w:hint="eastAsia"/>
          <w:bCs/>
          <w:color w:val="FF0000"/>
          <w:sz w:val="24"/>
        </w:rPr>
        <w:t xml:space="preserve"> </w:t>
      </w:r>
      <w:r>
        <w:rPr>
          <w:rFonts w:eastAsia="等线" w:hint="eastAsia"/>
          <w:bCs/>
          <w:noProof/>
          <w:color w:val="FF0000"/>
          <w:sz w:val="24"/>
        </w:rPr>
        <w:drawing>
          <wp:inline distT="0" distB="0" distL="114300" distR="114300" wp14:anchorId="2EB18EBE" wp14:editId="6CBDD587">
            <wp:extent cx="2557145" cy="1999615"/>
            <wp:effectExtent l="0" t="0" r="8255" b="6985"/>
            <wp:docPr id="52" name="图片 52" descr="Grap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raph4"/>
                    <pic:cNvPicPr>
                      <a:picLocks noChangeAspect="1"/>
                    </pic:cNvPicPr>
                  </pic:nvPicPr>
                  <pic:blipFill>
                    <a:blip r:embed="rId159"/>
                    <a:srcRect l="2649" t="3304" r="4576" b="1888"/>
                    <a:stretch>
                      <a:fillRect/>
                    </a:stretch>
                  </pic:blipFill>
                  <pic:spPr>
                    <a:xfrm>
                      <a:off x="0" y="0"/>
                      <a:ext cx="2557145" cy="1999615"/>
                    </a:xfrm>
                    <a:prstGeom prst="rect">
                      <a:avLst/>
                    </a:prstGeom>
                  </pic:spPr>
                </pic:pic>
              </a:graphicData>
            </a:graphic>
          </wp:inline>
        </w:drawing>
      </w:r>
    </w:p>
    <w:p w14:paraId="76F7DF23" w14:textId="77777777" w:rsidR="00DA6AD9" w:rsidRDefault="0008514D">
      <w:pPr>
        <w:spacing w:line="360" w:lineRule="auto"/>
        <w:ind w:firstLineChars="300" w:firstLine="720"/>
        <w:rPr>
          <w:rFonts w:eastAsia="等线"/>
          <w:bCs/>
          <w:color w:val="000000" w:themeColor="text1"/>
          <w:sz w:val="24"/>
        </w:rPr>
      </w:pPr>
      <w:r>
        <w:rPr>
          <w:rFonts w:eastAsia="等线" w:hint="eastAsia"/>
          <w:bCs/>
          <w:color w:val="000000" w:themeColor="text1"/>
          <w:sz w:val="24"/>
        </w:rPr>
        <w:t>(a) GNSS IF combination PPP             (b) GNSS UC mode PPP</w:t>
      </w:r>
    </w:p>
    <w:p w14:paraId="1E384C1C" w14:textId="77777777" w:rsidR="00DA6AD9" w:rsidRDefault="0008514D">
      <w:pPr>
        <w:spacing w:afterLines="50" w:after="156" w:line="360" w:lineRule="auto"/>
        <w:ind w:firstLineChars="0" w:firstLine="0"/>
        <w:jc w:val="center"/>
        <w:rPr>
          <w:rFonts w:eastAsia="等线"/>
          <w:bCs/>
          <w:color w:val="000000" w:themeColor="text1"/>
          <w:sz w:val="24"/>
        </w:rPr>
      </w:pPr>
      <w:r>
        <w:rPr>
          <w:rFonts w:eastAsia="等线" w:hint="eastAsia"/>
          <w:bCs/>
          <w:color w:val="000000" w:themeColor="text1"/>
          <w:sz w:val="24"/>
        </w:rPr>
        <w:t xml:space="preserve">Figure </w:t>
      </w:r>
      <w:r>
        <w:rPr>
          <w:rFonts w:eastAsia="等线"/>
          <w:bCs/>
          <w:color w:val="000000" w:themeColor="text1"/>
          <w:sz w:val="24"/>
        </w:rPr>
        <w:t>42</w:t>
      </w:r>
      <w:r>
        <w:rPr>
          <w:rFonts w:eastAsia="等线" w:hint="eastAsia"/>
          <w:bCs/>
          <w:color w:val="000000" w:themeColor="text1"/>
          <w:sz w:val="24"/>
        </w:rPr>
        <w:t xml:space="preserve"> The averaged positioning accuracy and convergence time of multi-GNSS PPP with G, G+E and G+C+E from single- to triple-frequency observations</w:t>
      </w:r>
    </w:p>
    <w:p w14:paraId="70CC9487" w14:textId="77777777" w:rsidR="00DA6AD9" w:rsidRDefault="0008514D">
      <w:pPr>
        <w:spacing w:after="120" w:line="360" w:lineRule="auto"/>
        <w:ind w:firstLine="480"/>
        <w:rPr>
          <w:rFonts w:eastAsia="等线"/>
          <w:bCs/>
          <w:sz w:val="24"/>
        </w:rPr>
      </w:pPr>
      <w:r>
        <w:rPr>
          <w:rFonts w:eastAsia="等线" w:hint="eastAsia"/>
          <w:bCs/>
          <w:sz w:val="24"/>
        </w:rPr>
        <w:t>Secondly, compared with the traditional multi-GNSS and multi-frequency PPP solutions, FiPPP software can fully use the received observations. Therefore, the PPP performances of system- and frequency-wide observations are tested as following:</w:t>
      </w:r>
    </w:p>
    <w:p w14:paraId="736AEE62" w14:textId="77777777" w:rsidR="00DA6AD9" w:rsidRDefault="0008514D">
      <w:pPr>
        <w:spacing w:after="120" w:line="360" w:lineRule="auto"/>
        <w:ind w:firstLine="480"/>
        <w:rPr>
          <w:rFonts w:eastAsia="等线"/>
          <w:bCs/>
          <w:color w:val="000000" w:themeColor="text1"/>
          <w:sz w:val="24"/>
        </w:rPr>
      </w:pPr>
      <w:r>
        <w:rPr>
          <w:rFonts w:eastAsia="等线" w:hint="eastAsia"/>
          <w:bCs/>
          <w:sz w:val="24"/>
        </w:rPr>
        <w:t xml:space="preserve">Scheme 3: the traditional </w:t>
      </w:r>
      <w:r>
        <w:rPr>
          <w:rFonts w:eastAsia="等线" w:hint="eastAsia"/>
          <w:bCs/>
          <w:color w:val="000000" w:themeColor="text1"/>
          <w:sz w:val="24"/>
        </w:rPr>
        <w:t xml:space="preserve">dual-frequency GNSS PPP including GPS, Galileo and </w:t>
      </w:r>
      <w:r>
        <w:rPr>
          <w:rFonts w:eastAsia="等线" w:hint="eastAsia"/>
          <w:bCs/>
          <w:color w:val="000000" w:themeColor="text1"/>
          <w:sz w:val="24"/>
        </w:rPr>
        <w:lastRenderedPageBreak/>
        <w:t xml:space="preserve">BDS-3 observations is tested, where the B1I+B3I frequencies are used in BDS-3. Additionally, the received observations are tested from single- to five-frequency PPP based on IF and UC mode. </w:t>
      </w:r>
      <w:r>
        <w:rPr>
          <w:rFonts w:eastAsia="等线"/>
          <w:bCs/>
          <w:color w:val="000000" w:themeColor="text1"/>
          <w:sz w:val="24"/>
        </w:rPr>
        <w:t xml:space="preserve">The positioning residuals of </w:t>
      </w:r>
      <w:r>
        <w:rPr>
          <w:rFonts w:eastAsia="等线" w:hint="eastAsia"/>
          <w:bCs/>
          <w:color w:val="000000" w:themeColor="text1"/>
          <w:sz w:val="24"/>
        </w:rPr>
        <w:t xml:space="preserve">ARHT and STHL </w:t>
      </w:r>
      <w:r>
        <w:rPr>
          <w:rFonts w:eastAsia="等线"/>
          <w:bCs/>
          <w:color w:val="000000" w:themeColor="text1"/>
          <w:sz w:val="24"/>
        </w:rPr>
        <w:t xml:space="preserve">based on different modes are shown in Figure 43. </w:t>
      </w:r>
      <w:r>
        <w:rPr>
          <w:rFonts w:eastAsia="等线" w:hint="eastAsia"/>
          <w:bCs/>
          <w:color w:val="000000" w:themeColor="text1"/>
          <w:sz w:val="24"/>
        </w:rPr>
        <w:t xml:space="preserve">The PPP results of positioning accuracy and convergence time are shown in Figure </w:t>
      </w:r>
      <w:r>
        <w:rPr>
          <w:rFonts w:eastAsia="等线"/>
          <w:bCs/>
          <w:color w:val="000000" w:themeColor="text1"/>
          <w:sz w:val="24"/>
        </w:rPr>
        <w:t>44</w:t>
      </w:r>
      <w:r>
        <w:rPr>
          <w:rFonts w:eastAsia="等线" w:hint="eastAsia"/>
          <w:bCs/>
          <w:color w:val="000000" w:themeColor="text1"/>
          <w:sz w:val="24"/>
        </w:rPr>
        <w:t>. It is indicated that the similar results of multi-frequency UC modes can be obtained as the increasing of signals used. However, centimet</w:t>
      </w:r>
      <w:r>
        <w:rPr>
          <w:rFonts w:eastAsia="等线"/>
          <w:bCs/>
          <w:color w:val="000000" w:themeColor="text1"/>
          <w:sz w:val="24"/>
        </w:rPr>
        <w:t>er</w:t>
      </w:r>
      <w:r>
        <w:rPr>
          <w:rFonts w:eastAsia="等线" w:hint="eastAsia"/>
          <w:bCs/>
          <w:color w:val="000000" w:themeColor="text1"/>
          <w:sz w:val="24"/>
        </w:rPr>
        <w:t>-level results of IF combinations are presented, where the whole received observations can not improve the PPP performances. The algorithms of PPP-AR, QC test and the optimal combination will be further researched based on the current version.</w:t>
      </w:r>
    </w:p>
    <w:tbl>
      <w:tblPr>
        <w:tblStyle w:val="ab"/>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2"/>
      </w:tblGrid>
      <w:tr w:rsidR="00DA6AD9" w14:paraId="7A17A5DB" w14:textId="77777777">
        <w:trPr>
          <w:jc w:val="center"/>
        </w:trPr>
        <w:tc>
          <w:tcPr>
            <w:tcW w:w="4253" w:type="dxa"/>
            <w:vAlign w:val="center"/>
          </w:tcPr>
          <w:p w14:paraId="684822CE" w14:textId="77777777" w:rsidR="00DA6AD9" w:rsidRDefault="0008514D">
            <w:pPr>
              <w:pStyle w:val="af"/>
              <w:jc w:val="both"/>
            </w:pPr>
            <w:r>
              <w:rPr>
                <w:noProof/>
              </w:rPr>
              <w:drawing>
                <wp:inline distT="0" distB="0" distL="0" distR="0" wp14:anchorId="49B59953" wp14:editId="56C7D39A">
                  <wp:extent cx="2519680" cy="12439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252" w:type="dxa"/>
            <w:vAlign w:val="center"/>
          </w:tcPr>
          <w:p w14:paraId="326C26C2" w14:textId="77777777" w:rsidR="00DA6AD9" w:rsidRDefault="0008514D">
            <w:pPr>
              <w:pStyle w:val="af"/>
              <w:jc w:val="both"/>
            </w:pPr>
            <w:r>
              <w:rPr>
                <w:noProof/>
              </w:rPr>
              <w:drawing>
                <wp:inline distT="0" distB="0" distL="0" distR="0" wp14:anchorId="4B0D9B9A" wp14:editId="641748EC">
                  <wp:extent cx="2519680" cy="12439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355BB765" w14:textId="77777777">
        <w:trPr>
          <w:jc w:val="center"/>
        </w:trPr>
        <w:tc>
          <w:tcPr>
            <w:tcW w:w="8505" w:type="dxa"/>
            <w:gridSpan w:val="2"/>
            <w:vAlign w:val="center"/>
          </w:tcPr>
          <w:p w14:paraId="7842CA67" w14:textId="77777777" w:rsidR="00DA6AD9" w:rsidRDefault="0008514D">
            <w:pPr>
              <w:pStyle w:val="af"/>
              <w:spacing w:line="360" w:lineRule="auto"/>
              <w:ind w:firstLine="420"/>
            </w:pPr>
            <w:r>
              <w:rPr>
                <w:rFonts w:eastAsia="等线" w:cs="Times New Roman" w:hint="eastAsia"/>
                <w:bCs/>
                <w:color w:val="000000" w:themeColor="text1"/>
                <w:sz w:val="24"/>
                <w:szCs w:val="24"/>
              </w:rPr>
              <w:t>(a) IF PPP models positioning residuals at station ARHT and STHL</w:t>
            </w:r>
          </w:p>
        </w:tc>
      </w:tr>
      <w:tr w:rsidR="00DA6AD9" w14:paraId="42BA4EA1" w14:textId="77777777">
        <w:trPr>
          <w:jc w:val="center"/>
        </w:trPr>
        <w:tc>
          <w:tcPr>
            <w:tcW w:w="4253" w:type="dxa"/>
            <w:vAlign w:val="center"/>
          </w:tcPr>
          <w:p w14:paraId="1A977FC6" w14:textId="77777777" w:rsidR="00DA6AD9" w:rsidRDefault="0008514D">
            <w:pPr>
              <w:pStyle w:val="af"/>
              <w:jc w:val="both"/>
            </w:pPr>
            <w:r>
              <w:rPr>
                <w:noProof/>
              </w:rPr>
              <w:drawing>
                <wp:inline distT="0" distB="0" distL="0" distR="0" wp14:anchorId="6C5567BD" wp14:editId="2379ADFB">
                  <wp:extent cx="2519680" cy="12439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c>
          <w:tcPr>
            <w:tcW w:w="4252" w:type="dxa"/>
            <w:vAlign w:val="center"/>
          </w:tcPr>
          <w:p w14:paraId="410D9FDA" w14:textId="77777777" w:rsidR="00DA6AD9" w:rsidRDefault="0008514D">
            <w:pPr>
              <w:pStyle w:val="af"/>
              <w:jc w:val="both"/>
            </w:pPr>
            <w:r>
              <w:rPr>
                <w:noProof/>
              </w:rPr>
              <w:drawing>
                <wp:inline distT="0" distB="0" distL="0" distR="0" wp14:anchorId="0E143474" wp14:editId="382CF772">
                  <wp:extent cx="2519680" cy="124396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520000" cy="1244223"/>
                          </a:xfrm>
                          <a:prstGeom prst="rect">
                            <a:avLst/>
                          </a:prstGeom>
                          <a:noFill/>
                          <a:ln>
                            <a:noFill/>
                          </a:ln>
                        </pic:spPr>
                      </pic:pic>
                    </a:graphicData>
                  </a:graphic>
                </wp:inline>
              </w:drawing>
            </w:r>
          </w:p>
        </w:tc>
      </w:tr>
      <w:tr w:rsidR="00DA6AD9" w14:paraId="15312752" w14:textId="77777777">
        <w:trPr>
          <w:jc w:val="center"/>
        </w:trPr>
        <w:tc>
          <w:tcPr>
            <w:tcW w:w="8505" w:type="dxa"/>
            <w:gridSpan w:val="2"/>
            <w:vAlign w:val="center"/>
          </w:tcPr>
          <w:p w14:paraId="00674791" w14:textId="77777777" w:rsidR="00DA6AD9" w:rsidRDefault="0008514D">
            <w:pPr>
              <w:pStyle w:val="af"/>
              <w:ind w:firstLine="420"/>
            </w:pPr>
            <w:r>
              <w:rPr>
                <w:rFonts w:eastAsia="等线" w:cs="Times New Roman" w:hint="eastAsia"/>
                <w:bCs/>
                <w:color w:val="000000" w:themeColor="text1"/>
                <w:sz w:val="24"/>
                <w:szCs w:val="24"/>
              </w:rPr>
              <w:t>(b) UC PPP models positioning residuals at station ARHT and STHL</w:t>
            </w:r>
          </w:p>
        </w:tc>
      </w:tr>
      <w:tr w:rsidR="00DA6AD9" w14:paraId="324ED3E3" w14:textId="77777777">
        <w:trPr>
          <w:trHeight w:val="644"/>
          <w:jc w:val="center"/>
        </w:trPr>
        <w:tc>
          <w:tcPr>
            <w:tcW w:w="8505" w:type="dxa"/>
            <w:gridSpan w:val="2"/>
            <w:vAlign w:val="center"/>
          </w:tcPr>
          <w:p w14:paraId="19BE3DA0" w14:textId="77777777" w:rsidR="00DA6AD9" w:rsidRDefault="0008514D">
            <w:pPr>
              <w:pStyle w:val="af"/>
              <w:spacing w:line="360" w:lineRule="auto"/>
            </w:pPr>
            <w:r>
              <w:rPr>
                <w:rFonts w:eastAsia="等线" w:cs="Times New Roman" w:hint="eastAsia"/>
                <w:bCs/>
                <w:color w:val="000000" w:themeColor="text1"/>
                <w:sz w:val="24"/>
                <w:szCs w:val="24"/>
              </w:rPr>
              <w:t xml:space="preserve">Figure </w:t>
            </w:r>
            <w:r>
              <w:rPr>
                <w:rFonts w:eastAsia="等线" w:cs="Times New Roman"/>
                <w:bCs/>
                <w:color w:val="000000" w:themeColor="text1"/>
                <w:sz w:val="24"/>
                <w:szCs w:val="24"/>
              </w:rPr>
              <w:t>43</w:t>
            </w:r>
            <w:r>
              <w:rPr>
                <w:rFonts w:eastAsia="等线" w:cs="Times New Roman" w:hint="eastAsia"/>
                <w:bCs/>
                <w:color w:val="000000" w:themeColor="text1"/>
                <w:sz w:val="24"/>
                <w:szCs w:val="24"/>
              </w:rPr>
              <w:t xml:space="preserve"> Positioning errors with IF-PPP (top) and UC-PPP (bottom) models for GPS, Galileo and BDS-3 at station ARHT and STHL</w:t>
            </w:r>
          </w:p>
        </w:tc>
      </w:tr>
    </w:tbl>
    <w:p w14:paraId="1523704F" w14:textId="77777777" w:rsidR="00DA6AD9" w:rsidRDefault="0008514D">
      <w:pPr>
        <w:spacing w:line="360" w:lineRule="auto"/>
        <w:ind w:firstLineChars="0" w:firstLine="0"/>
        <w:rPr>
          <w:rFonts w:eastAsia="等线"/>
          <w:bCs/>
          <w:sz w:val="24"/>
        </w:rPr>
      </w:pPr>
      <w:r>
        <w:rPr>
          <w:rFonts w:eastAsia="等线" w:hint="eastAsia"/>
          <w:bCs/>
          <w:noProof/>
          <w:sz w:val="24"/>
        </w:rPr>
        <w:drawing>
          <wp:inline distT="0" distB="0" distL="114300" distR="114300" wp14:anchorId="301D97D2" wp14:editId="7A563119">
            <wp:extent cx="2506980" cy="1895475"/>
            <wp:effectExtent l="0" t="0" r="7620" b="9525"/>
            <wp:docPr id="53" name="图片 53" descr="Grap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raph7"/>
                    <pic:cNvPicPr>
                      <a:picLocks noChangeAspect="1"/>
                    </pic:cNvPicPr>
                  </pic:nvPicPr>
                  <pic:blipFill>
                    <a:blip r:embed="rId164"/>
                    <a:srcRect l="1084" t="3462" r="1204"/>
                    <a:stretch>
                      <a:fillRect/>
                    </a:stretch>
                  </pic:blipFill>
                  <pic:spPr>
                    <a:xfrm>
                      <a:off x="0" y="0"/>
                      <a:ext cx="2506980" cy="1895475"/>
                    </a:xfrm>
                    <a:prstGeom prst="rect">
                      <a:avLst/>
                    </a:prstGeom>
                  </pic:spPr>
                </pic:pic>
              </a:graphicData>
            </a:graphic>
          </wp:inline>
        </w:drawing>
      </w:r>
      <w:r>
        <w:rPr>
          <w:rFonts w:eastAsia="等线" w:hint="eastAsia"/>
          <w:bCs/>
          <w:sz w:val="24"/>
        </w:rPr>
        <w:t xml:space="preserve"> </w:t>
      </w:r>
      <w:r>
        <w:rPr>
          <w:rFonts w:eastAsia="等线" w:hint="eastAsia"/>
          <w:bCs/>
          <w:noProof/>
          <w:sz w:val="24"/>
        </w:rPr>
        <w:drawing>
          <wp:inline distT="0" distB="0" distL="114300" distR="114300" wp14:anchorId="57A675CE" wp14:editId="28024511">
            <wp:extent cx="2523490" cy="1894205"/>
            <wp:effectExtent l="0" t="0" r="3810" b="10795"/>
            <wp:docPr id="54" name="图片 54" descr="Grap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raph6"/>
                    <pic:cNvPicPr>
                      <a:picLocks noChangeAspect="1"/>
                    </pic:cNvPicPr>
                  </pic:nvPicPr>
                  <pic:blipFill>
                    <a:blip r:embed="rId165"/>
                    <a:srcRect l="4094" t="7868" r="2649" b="629"/>
                    <a:stretch>
                      <a:fillRect/>
                    </a:stretch>
                  </pic:blipFill>
                  <pic:spPr>
                    <a:xfrm>
                      <a:off x="0" y="0"/>
                      <a:ext cx="2523490" cy="1894205"/>
                    </a:xfrm>
                    <a:prstGeom prst="rect">
                      <a:avLst/>
                    </a:prstGeom>
                  </pic:spPr>
                </pic:pic>
              </a:graphicData>
            </a:graphic>
          </wp:inline>
        </w:drawing>
      </w:r>
    </w:p>
    <w:p w14:paraId="0B983F46" w14:textId="77777777" w:rsidR="00DA6AD9" w:rsidRDefault="0008514D">
      <w:pPr>
        <w:spacing w:line="360" w:lineRule="auto"/>
        <w:ind w:firstLineChars="300" w:firstLine="720"/>
        <w:rPr>
          <w:rFonts w:eastAsia="等线"/>
          <w:bCs/>
          <w:sz w:val="24"/>
        </w:rPr>
      </w:pPr>
      <w:r>
        <w:rPr>
          <w:rFonts w:eastAsia="等线" w:hint="eastAsia"/>
          <w:bCs/>
          <w:color w:val="000000" w:themeColor="text1"/>
          <w:sz w:val="24"/>
        </w:rPr>
        <w:t>(a) GNSS IF combination PPP           (b) GNSS UC mode PPP</w:t>
      </w:r>
    </w:p>
    <w:p w14:paraId="6AC01939" w14:textId="77777777" w:rsidR="00DA6AD9" w:rsidRDefault="0008514D">
      <w:pPr>
        <w:pStyle w:val="cumt"/>
        <w:spacing w:line="360" w:lineRule="auto"/>
        <w:ind w:firstLineChars="0" w:firstLine="0"/>
        <w:jc w:val="center"/>
      </w:pPr>
      <w:r>
        <w:rPr>
          <w:rFonts w:eastAsia="等线" w:hint="eastAsia"/>
          <w:bCs/>
        </w:rPr>
        <w:lastRenderedPageBreak/>
        <w:t xml:space="preserve">Figure </w:t>
      </w:r>
      <w:r>
        <w:rPr>
          <w:rFonts w:eastAsia="等线"/>
          <w:bCs/>
        </w:rPr>
        <w:t>44</w:t>
      </w:r>
      <w:r>
        <w:rPr>
          <w:rFonts w:eastAsia="等线" w:hint="eastAsia"/>
          <w:bCs/>
        </w:rPr>
        <w:t xml:space="preserve"> The positioning accuracy and convergence time of system- and frequency-wide GNSS PPP from single- to five-frequency observations</w:t>
      </w:r>
    </w:p>
    <w:p w14:paraId="669493C5" w14:textId="77777777" w:rsidR="00DA6AD9" w:rsidRDefault="00DA6AD9">
      <w:pPr>
        <w:pStyle w:val="cumt"/>
        <w:ind w:firstLine="480"/>
      </w:pPr>
    </w:p>
    <w:p w14:paraId="6CF5D444" w14:textId="77777777" w:rsidR="00DA6AD9" w:rsidRDefault="00DA6AD9">
      <w:pPr>
        <w:pStyle w:val="cumtt1"/>
        <w:sectPr w:rsidR="00DA6AD9">
          <w:pgSz w:w="11906" w:h="16838"/>
          <w:pgMar w:top="1440" w:right="1800" w:bottom="1440" w:left="1800" w:header="851" w:footer="992" w:gutter="0"/>
          <w:cols w:space="425"/>
          <w:docGrid w:type="lines" w:linePitch="312"/>
        </w:sectPr>
      </w:pPr>
    </w:p>
    <w:p w14:paraId="2DDD1D87" w14:textId="77777777" w:rsidR="00DA6AD9" w:rsidRDefault="0008514D">
      <w:pPr>
        <w:pStyle w:val="cumtt1"/>
      </w:pPr>
      <w:bookmarkStart w:id="95" w:name="_Toc140524851"/>
      <w:r>
        <w:rPr>
          <w:rFonts w:hint="eastAsia"/>
        </w:rPr>
        <w:lastRenderedPageBreak/>
        <w:t>A</w:t>
      </w:r>
      <w:r>
        <w:t>cknowledgement</w:t>
      </w:r>
      <w:bookmarkEnd w:id="95"/>
    </w:p>
    <w:p w14:paraId="16C2A261" w14:textId="77777777" w:rsidR="00DA6AD9" w:rsidRDefault="0008514D">
      <w:pPr>
        <w:pStyle w:val="cumt"/>
        <w:ind w:firstLine="480"/>
      </w:pPr>
      <w:r>
        <w:rPr>
          <w:rFonts w:hint="eastAsia"/>
        </w:rPr>
        <w:t xml:space="preserve">The open-source RTKLIB, GAMP, MG-PPP, PPPLib and GPSTK are referred in FiPPP. We pay tribute to the Prof. </w:t>
      </w:r>
      <w:r>
        <w:t>Shoujian Zhang</w:t>
      </w:r>
      <w:r>
        <w:rPr>
          <w:rFonts w:hint="eastAsia"/>
        </w:rPr>
        <w:t xml:space="preserve">, author of </w:t>
      </w:r>
      <w:r>
        <w:t>GNSSBOX</w:t>
      </w:r>
      <w:r>
        <w:rPr>
          <w:rFonts w:hint="eastAsia"/>
        </w:rPr>
        <w:t xml:space="preserve"> software from </w:t>
      </w:r>
      <w:r>
        <w:t>Wuhan University.</w:t>
      </w:r>
      <w:r>
        <w:rPr>
          <w:rFonts w:hint="eastAsia"/>
        </w:rPr>
        <w:t xml:space="preserve"> The structure of FiPPP is refer to GNSSBOX and GPSTK. Thanks to the authors of above software.</w:t>
      </w:r>
    </w:p>
    <w:p w14:paraId="43DC3104" w14:textId="77777777" w:rsidR="00DA6AD9" w:rsidRDefault="00DA6AD9">
      <w:pPr>
        <w:ind w:firstLine="420"/>
        <w:rPr>
          <w:highlight w:val="yellow"/>
        </w:rPr>
      </w:pPr>
    </w:p>
    <w:p w14:paraId="71512EC2" w14:textId="77777777" w:rsidR="00DA6AD9" w:rsidRDefault="0008514D">
      <w:pPr>
        <w:pStyle w:val="cumtt1"/>
      </w:pPr>
      <w:bookmarkStart w:id="96" w:name="_Toc140524852"/>
      <w:r>
        <w:rPr>
          <w:rFonts w:hint="eastAsia"/>
        </w:rPr>
        <w:t>C</w:t>
      </w:r>
      <w:r>
        <w:t>ontact author</w:t>
      </w:r>
      <w:bookmarkEnd w:id="96"/>
    </w:p>
    <w:p w14:paraId="527BAD2E" w14:textId="4427A278" w:rsidR="00DA6AD9" w:rsidRDefault="0008514D">
      <w:pPr>
        <w:pStyle w:val="cumt"/>
        <w:ind w:firstLine="480"/>
      </w:pPr>
      <w:r>
        <w:rPr>
          <w:rFonts w:hint="eastAsia"/>
        </w:rPr>
        <w:t>A</w:t>
      </w:r>
      <w:r>
        <w:t xml:space="preserve">uthors: Chao Hu, </w:t>
      </w:r>
      <w:proofErr w:type="spellStart"/>
      <w:r>
        <w:t>Ruiguang</w:t>
      </w:r>
      <w:proofErr w:type="spellEnd"/>
      <w:r>
        <w:t xml:space="preserve"> Wang</w:t>
      </w:r>
    </w:p>
    <w:p w14:paraId="6DAF9C58" w14:textId="77777777" w:rsidR="00DA6AD9" w:rsidRDefault="0008514D">
      <w:pPr>
        <w:pStyle w:val="cumt"/>
        <w:ind w:firstLine="480"/>
      </w:pPr>
      <w:r>
        <w:rPr>
          <w:rFonts w:hint="eastAsia"/>
        </w:rPr>
        <w:t>E</w:t>
      </w:r>
      <w:r>
        <w:t xml:space="preserve">-mail: </w:t>
      </w:r>
      <w:bookmarkStart w:id="97" w:name="OLE_LINK60"/>
      <w:bookmarkStart w:id="98" w:name="OLE_LINK59"/>
      <w:r>
        <w:rPr>
          <w:rFonts w:hint="eastAsia"/>
          <w:color w:val="000000"/>
        </w:rPr>
        <w:t>chaohu</w:t>
      </w:r>
      <w:r>
        <w:rPr>
          <w:color w:val="000000"/>
        </w:rPr>
        <w:t>@cumt.edu.cn</w:t>
      </w:r>
      <w:bookmarkEnd w:id="97"/>
      <w:bookmarkEnd w:id="98"/>
      <w:r>
        <w:t>, ragwang@cumt.edu.cn</w:t>
      </w:r>
    </w:p>
    <w:p w14:paraId="050DC59F" w14:textId="77777777" w:rsidR="00DA6AD9" w:rsidRDefault="00DA6AD9">
      <w:pPr>
        <w:ind w:firstLine="420"/>
      </w:pPr>
    </w:p>
    <w:p w14:paraId="7C631CBB" w14:textId="77777777" w:rsidR="00DA6AD9" w:rsidRDefault="0008514D">
      <w:pPr>
        <w:pStyle w:val="cumtt1"/>
      </w:pPr>
      <w:bookmarkStart w:id="99" w:name="_Toc140524853"/>
      <w:r>
        <w:t>References</w:t>
      </w:r>
      <w:bookmarkEnd w:id="99"/>
    </w:p>
    <w:p w14:paraId="01522614" w14:textId="77777777" w:rsidR="00DA6AD9" w:rsidRDefault="0008514D">
      <w:pPr>
        <w:pStyle w:val="Bibliography1"/>
        <w:spacing w:line="240" w:lineRule="auto"/>
        <w:ind w:left="315" w:hanging="315"/>
        <w:rPr>
          <w:sz w:val="24"/>
        </w:rPr>
      </w:pPr>
      <w:r>
        <w:fldChar w:fldCharType="begin"/>
      </w:r>
      <w:r>
        <w:instrText xml:space="preserve"> ADDIN ZOTERO_BIBL {"uncited":[],"omitted":[],"custom":[]} CSL_BIBLIOGRAPHY </w:instrText>
      </w:r>
      <w:r>
        <w:fldChar w:fldCharType="separate"/>
      </w:r>
      <w:r>
        <w:rPr>
          <w:sz w:val="24"/>
        </w:rPr>
        <w:t xml:space="preserve">1. </w:t>
      </w:r>
      <w:r>
        <w:rPr>
          <w:sz w:val="24"/>
        </w:rPr>
        <w:tab/>
        <w:t xml:space="preserve">Hu, C.; Wang, Q.; Wu, Z.; Guo, Z. A Mixed Multi-Frequency Precise Point Positioning Strategy Based on the Combination of BDS-3 and GNSS Multi-Frequency Observations. </w:t>
      </w:r>
      <w:r>
        <w:rPr>
          <w:i/>
          <w:iCs/>
          <w:sz w:val="24"/>
        </w:rPr>
        <w:t>Meas. Sci. Technol.</w:t>
      </w:r>
      <w:r>
        <w:rPr>
          <w:sz w:val="24"/>
        </w:rPr>
        <w:t xml:space="preserve"> </w:t>
      </w:r>
      <w:r>
        <w:rPr>
          <w:b/>
          <w:sz w:val="24"/>
        </w:rPr>
        <w:t>2023</w:t>
      </w:r>
      <w:r>
        <w:rPr>
          <w:sz w:val="24"/>
        </w:rPr>
        <w:t xml:space="preserve">, </w:t>
      </w:r>
      <w:r>
        <w:rPr>
          <w:i/>
          <w:iCs/>
          <w:sz w:val="24"/>
        </w:rPr>
        <w:t>34</w:t>
      </w:r>
      <w:r>
        <w:rPr>
          <w:sz w:val="24"/>
        </w:rPr>
        <w:t>, 025008, doi:10.1088/1361-6501/ac9a62.</w:t>
      </w:r>
    </w:p>
    <w:p w14:paraId="478B6F5C" w14:textId="77777777" w:rsidR="00DA6AD9" w:rsidRDefault="0008514D">
      <w:pPr>
        <w:pStyle w:val="Bibliography1"/>
        <w:spacing w:line="240" w:lineRule="auto"/>
        <w:ind w:left="360" w:hanging="360"/>
        <w:rPr>
          <w:sz w:val="24"/>
        </w:rPr>
      </w:pPr>
      <w:r>
        <w:rPr>
          <w:sz w:val="24"/>
        </w:rPr>
        <w:t xml:space="preserve">2. </w:t>
      </w:r>
      <w:r>
        <w:rPr>
          <w:sz w:val="24"/>
        </w:rPr>
        <w:tab/>
        <w:t xml:space="preserve">Wang, Z.; Wang, R.; Wang, Y.; Hu, C.; Liu, B. Modelling and Assessment of a New Triple-Frequency IF1213 PPP with BDS/GPS. </w:t>
      </w:r>
      <w:r>
        <w:rPr>
          <w:i/>
          <w:iCs/>
          <w:sz w:val="24"/>
        </w:rPr>
        <w:t>Remote Sens.</w:t>
      </w:r>
      <w:r>
        <w:rPr>
          <w:sz w:val="24"/>
        </w:rPr>
        <w:t xml:space="preserve"> </w:t>
      </w:r>
      <w:r>
        <w:rPr>
          <w:b/>
          <w:sz w:val="24"/>
        </w:rPr>
        <w:t>2022</w:t>
      </w:r>
      <w:r>
        <w:rPr>
          <w:sz w:val="24"/>
        </w:rPr>
        <w:t xml:space="preserve">, </w:t>
      </w:r>
      <w:r>
        <w:rPr>
          <w:i/>
          <w:iCs/>
          <w:sz w:val="24"/>
        </w:rPr>
        <w:t>14</w:t>
      </w:r>
      <w:r>
        <w:rPr>
          <w:sz w:val="24"/>
        </w:rPr>
        <w:t>, 4509, doi:10.3390/rs14184509.</w:t>
      </w:r>
    </w:p>
    <w:p w14:paraId="4B3BE8B3" w14:textId="77777777" w:rsidR="00DA6AD9" w:rsidRDefault="0008514D">
      <w:pPr>
        <w:pStyle w:val="Bibliography1"/>
        <w:spacing w:line="240" w:lineRule="auto"/>
        <w:ind w:left="360" w:hanging="360"/>
        <w:rPr>
          <w:sz w:val="24"/>
        </w:rPr>
      </w:pPr>
      <w:r>
        <w:rPr>
          <w:sz w:val="24"/>
        </w:rPr>
        <w:t xml:space="preserve">3. </w:t>
      </w:r>
      <w:r>
        <w:rPr>
          <w:sz w:val="24"/>
        </w:rPr>
        <w:tab/>
        <w:t xml:space="preserve">Pan, L.; Zhang, X.; Guo, F.; Liu, J. GPS Inter-Frequency Clock Bias Estimation for Both Uncombined and Ionospheric-Free Combined Triple-Frequency Precise Point Positioning. </w:t>
      </w:r>
      <w:r>
        <w:rPr>
          <w:i/>
          <w:iCs/>
          <w:sz w:val="24"/>
        </w:rPr>
        <w:t>J. Geod.</w:t>
      </w:r>
      <w:r>
        <w:rPr>
          <w:sz w:val="24"/>
        </w:rPr>
        <w:t xml:space="preserve"> </w:t>
      </w:r>
      <w:r>
        <w:rPr>
          <w:b/>
          <w:sz w:val="24"/>
        </w:rPr>
        <w:t>2019</w:t>
      </w:r>
      <w:r>
        <w:rPr>
          <w:sz w:val="24"/>
        </w:rPr>
        <w:t xml:space="preserve">, </w:t>
      </w:r>
      <w:r>
        <w:rPr>
          <w:i/>
          <w:iCs/>
          <w:sz w:val="24"/>
        </w:rPr>
        <w:t>93</w:t>
      </w:r>
      <w:r>
        <w:rPr>
          <w:sz w:val="24"/>
        </w:rPr>
        <w:t>, 473–487, doi:10.1007/s00190-018-1176-5.</w:t>
      </w:r>
    </w:p>
    <w:p w14:paraId="545AFCE2" w14:textId="77777777" w:rsidR="00DA6AD9" w:rsidRDefault="0008514D">
      <w:pPr>
        <w:pStyle w:val="Bibliography1"/>
        <w:spacing w:line="240" w:lineRule="auto"/>
        <w:ind w:left="360" w:hanging="360"/>
        <w:rPr>
          <w:sz w:val="24"/>
        </w:rPr>
      </w:pPr>
      <w:r>
        <w:rPr>
          <w:sz w:val="24"/>
        </w:rPr>
        <w:t xml:space="preserve">4. </w:t>
      </w:r>
      <w:r>
        <w:rPr>
          <w:sz w:val="24"/>
        </w:rPr>
        <w:tab/>
        <w:t xml:space="preserve">Wu, Z.; Wang, Q.; Hu, C.; Yu, Z.; Wu, W. Modeling and Assessment of Five-Frequency BDS Precise Point Positioning. </w:t>
      </w:r>
      <w:r>
        <w:rPr>
          <w:i/>
          <w:iCs/>
          <w:sz w:val="24"/>
        </w:rPr>
        <w:t>Satell. Navig.</w:t>
      </w:r>
      <w:r>
        <w:rPr>
          <w:sz w:val="24"/>
        </w:rPr>
        <w:t xml:space="preserve"> </w:t>
      </w:r>
      <w:r>
        <w:rPr>
          <w:b/>
          <w:sz w:val="24"/>
        </w:rPr>
        <w:t>2022</w:t>
      </w:r>
      <w:r>
        <w:rPr>
          <w:sz w:val="24"/>
        </w:rPr>
        <w:t xml:space="preserve">, </w:t>
      </w:r>
      <w:r>
        <w:rPr>
          <w:i/>
          <w:iCs/>
          <w:sz w:val="24"/>
        </w:rPr>
        <w:t>3</w:t>
      </w:r>
      <w:r>
        <w:rPr>
          <w:sz w:val="24"/>
        </w:rPr>
        <w:t>, 8, doi:10.1186/s43020-022-00069-z.</w:t>
      </w:r>
    </w:p>
    <w:p w14:paraId="41A44C7C" w14:textId="77777777" w:rsidR="00DA6AD9" w:rsidRDefault="0008514D">
      <w:pPr>
        <w:pStyle w:val="cumt"/>
        <w:ind w:firstLine="480"/>
      </w:pPr>
      <w:r>
        <w:fldChar w:fldCharType="end"/>
      </w:r>
    </w:p>
    <w:p w14:paraId="5716F77A" w14:textId="77777777" w:rsidR="00DA6AD9" w:rsidRDefault="00DA6AD9">
      <w:pPr>
        <w:pStyle w:val="cumt"/>
        <w:ind w:firstLine="480"/>
      </w:pPr>
    </w:p>
    <w:p w14:paraId="2720F9A2" w14:textId="77777777" w:rsidR="00DA6AD9" w:rsidRDefault="00DA6AD9">
      <w:pPr>
        <w:pStyle w:val="cumt"/>
        <w:ind w:firstLine="480"/>
      </w:pPr>
    </w:p>
    <w:sectPr w:rsidR="00DA6A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7C39B" w14:textId="77777777" w:rsidR="00AE7B71" w:rsidRDefault="00AE7B71">
      <w:pPr>
        <w:ind w:firstLine="420"/>
      </w:pPr>
      <w:r>
        <w:separator/>
      </w:r>
    </w:p>
  </w:endnote>
  <w:endnote w:type="continuationSeparator" w:id="0">
    <w:p w14:paraId="4333EFDF" w14:textId="77777777" w:rsidR="00AE7B71" w:rsidRDefault="00AE7B7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A92C7" w14:textId="77777777" w:rsidR="00DA6AD9" w:rsidRDefault="00DA6AD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8BA6" w14:textId="77777777" w:rsidR="00DA6AD9" w:rsidRDefault="00DA6AD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D982" w14:textId="77777777" w:rsidR="00DA6AD9" w:rsidRDefault="00DA6AD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362705"/>
    </w:sdtPr>
    <w:sdtContent>
      <w:p w14:paraId="41BA3829" w14:textId="77777777" w:rsidR="00DA6AD9" w:rsidRDefault="0008514D">
        <w:pPr>
          <w:pStyle w:val="a5"/>
          <w:ind w:firstLine="360"/>
          <w:jc w:val="center"/>
        </w:pPr>
        <w:r>
          <w:fldChar w:fldCharType="begin"/>
        </w:r>
        <w:r>
          <w:instrText>PAGE   \* MERGEFORMAT</w:instrText>
        </w:r>
        <w:r>
          <w:fldChar w:fldCharType="separate"/>
        </w:r>
        <w:r>
          <w:rPr>
            <w:lang w:val="zh-CN"/>
          </w:rPr>
          <w:t>18</w:t>
        </w:r>
        <w:r>
          <w:fldChar w:fldCharType="end"/>
        </w:r>
      </w:p>
    </w:sdtContent>
  </w:sdt>
  <w:p w14:paraId="20095DC7" w14:textId="77777777" w:rsidR="00DA6AD9" w:rsidRDefault="00DA6AD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0C425" w14:textId="77777777" w:rsidR="00AE7B71" w:rsidRDefault="00AE7B71">
      <w:pPr>
        <w:ind w:firstLine="420"/>
      </w:pPr>
      <w:r>
        <w:separator/>
      </w:r>
    </w:p>
  </w:footnote>
  <w:footnote w:type="continuationSeparator" w:id="0">
    <w:p w14:paraId="5C5EF3DC" w14:textId="77777777" w:rsidR="00AE7B71" w:rsidRDefault="00AE7B71">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85E92" w14:textId="77777777" w:rsidR="00DA6AD9" w:rsidRDefault="00DA6AD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5E61" w14:textId="77777777" w:rsidR="00DA6AD9" w:rsidRDefault="00DA6AD9">
    <w:pPr>
      <w:pStyle w:val="cumt"/>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F5455" w14:textId="77777777" w:rsidR="00DA6AD9" w:rsidRDefault="00DA6AD9">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1CB0"/>
    <w:multiLevelType w:val="multilevel"/>
    <w:tmpl w:val="0BF01CB0"/>
    <w:lvl w:ilvl="0">
      <w:start w:val="1"/>
      <w:numFmt w:val="decimal"/>
      <w:pStyle w:val="journal1"/>
      <w:lvlText w:val="%1"/>
      <w:lvlJc w:val="left"/>
      <w:pPr>
        <w:ind w:left="284" w:hanging="284"/>
      </w:pPr>
      <w:rPr>
        <w:rFonts w:hint="eastAsia"/>
      </w:rPr>
    </w:lvl>
    <w:lvl w:ilvl="1">
      <w:start w:val="1"/>
      <w:numFmt w:val="decimal"/>
      <w:pStyle w:val="journal2"/>
      <w:lvlText w:val="%1.%2"/>
      <w:lvlJc w:val="left"/>
      <w:pPr>
        <w:ind w:left="567" w:hanging="567"/>
      </w:pPr>
      <w:rPr>
        <w:rFonts w:ascii="Times New Roman" w:hAnsi="Times New Roman"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journal3"/>
      <w:lvlText w:val="%1.%2.%3"/>
      <w:lvlJc w:val="left"/>
      <w:pPr>
        <w:ind w:left="907" w:hanging="90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EB154D6"/>
    <w:multiLevelType w:val="multilevel"/>
    <w:tmpl w:val="0EB154D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119005B0"/>
    <w:multiLevelType w:val="multilevel"/>
    <w:tmpl w:val="119005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445833BA"/>
    <w:multiLevelType w:val="multilevel"/>
    <w:tmpl w:val="445833B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49CD0F40"/>
    <w:multiLevelType w:val="multilevel"/>
    <w:tmpl w:val="49CD0F40"/>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5" w15:restartNumberingAfterBreak="0">
    <w:nsid w:val="4D8E07EB"/>
    <w:multiLevelType w:val="multilevel"/>
    <w:tmpl w:val="4D8E07E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898782996">
    <w:abstractNumId w:val="0"/>
  </w:num>
  <w:num w:numId="2" w16cid:durableId="1244417674">
    <w:abstractNumId w:val="3"/>
  </w:num>
  <w:num w:numId="3" w16cid:durableId="192231100">
    <w:abstractNumId w:val="5"/>
  </w:num>
  <w:num w:numId="4" w16cid:durableId="1669559766">
    <w:abstractNumId w:val="4"/>
  </w:num>
  <w:num w:numId="5" w16cid:durableId="174657472">
    <w:abstractNumId w:val="2"/>
  </w:num>
  <w:num w:numId="6" w16cid:durableId="8166079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昌鹏 陶">
    <w15:presenceInfo w15:providerId="Windows Live" w15:userId="0ab57b4afbcc4ff6"/>
  </w15:person>
  <w15:person w15:author="Wang RaG">
    <w15:presenceInfo w15:providerId="Windows Live" w15:userId="fd29304b7d7a8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trackRevision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252"/>
    <w:rsid w:val="000070B1"/>
    <w:rsid w:val="00007FFC"/>
    <w:rsid w:val="000120DF"/>
    <w:rsid w:val="00016086"/>
    <w:rsid w:val="00017603"/>
    <w:rsid w:val="00022B3D"/>
    <w:rsid w:val="00022C1C"/>
    <w:rsid w:val="00022EA0"/>
    <w:rsid w:val="00025D94"/>
    <w:rsid w:val="00026262"/>
    <w:rsid w:val="000266A0"/>
    <w:rsid w:val="0002729E"/>
    <w:rsid w:val="000273E8"/>
    <w:rsid w:val="000275D5"/>
    <w:rsid w:val="00033515"/>
    <w:rsid w:val="00037730"/>
    <w:rsid w:val="00037F7D"/>
    <w:rsid w:val="00047F02"/>
    <w:rsid w:val="00051526"/>
    <w:rsid w:val="00052793"/>
    <w:rsid w:val="0006306E"/>
    <w:rsid w:val="000673EB"/>
    <w:rsid w:val="000711A0"/>
    <w:rsid w:val="0007729D"/>
    <w:rsid w:val="00080C70"/>
    <w:rsid w:val="00082BD2"/>
    <w:rsid w:val="0008514D"/>
    <w:rsid w:val="00091513"/>
    <w:rsid w:val="0009242D"/>
    <w:rsid w:val="000954DD"/>
    <w:rsid w:val="000A4A8C"/>
    <w:rsid w:val="000A5240"/>
    <w:rsid w:val="000A7428"/>
    <w:rsid w:val="000B4C52"/>
    <w:rsid w:val="000B5DCD"/>
    <w:rsid w:val="000B74C4"/>
    <w:rsid w:val="000C3B59"/>
    <w:rsid w:val="000D370D"/>
    <w:rsid w:val="000D62DD"/>
    <w:rsid w:val="000E1644"/>
    <w:rsid w:val="000F17D6"/>
    <w:rsid w:val="001037FA"/>
    <w:rsid w:val="001161E9"/>
    <w:rsid w:val="00120BE3"/>
    <w:rsid w:val="00122DC6"/>
    <w:rsid w:val="00125BFA"/>
    <w:rsid w:val="00127EE1"/>
    <w:rsid w:val="00135D78"/>
    <w:rsid w:val="00140AF4"/>
    <w:rsid w:val="001410D9"/>
    <w:rsid w:val="00141912"/>
    <w:rsid w:val="00147C4B"/>
    <w:rsid w:val="00147E04"/>
    <w:rsid w:val="0015168F"/>
    <w:rsid w:val="001516FF"/>
    <w:rsid w:val="00154595"/>
    <w:rsid w:val="00156B48"/>
    <w:rsid w:val="001647C4"/>
    <w:rsid w:val="00164AE1"/>
    <w:rsid w:val="00164FEA"/>
    <w:rsid w:val="00167317"/>
    <w:rsid w:val="001726C7"/>
    <w:rsid w:val="00172A27"/>
    <w:rsid w:val="00173588"/>
    <w:rsid w:val="00180D1E"/>
    <w:rsid w:val="0018360A"/>
    <w:rsid w:val="00185FEC"/>
    <w:rsid w:val="001914D4"/>
    <w:rsid w:val="0019624D"/>
    <w:rsid w:val="001A288D"/>
    <w:rsid w:val="001A5632"/>
    <w:rsid w:val="001A584E"/>
    <w:rsid w:val="001A6486"/>
    <w:rsid w:val="001B06F3"/>
    <w:rsid w:val="001B0E96"/>
    <w:rsid w:val="001B6C02"/>
    <w:rsid w:val="001B7FA2"/>
    <w:rsid w:val="001C13F3"/>
    <w:rsid w:val="001C24A4"/>
    <w:rsid w:val="001C263D"/>
    <w:rsid w:val="001C44D8"/>
    <w:rsid w:val="001C78B2"/>
    <w:rsid w:val="001D52D7"/>
    <w:rsid w:val="001E0B98"/>
    <w:rsid w:val="001E228B"/>
    <w:rsid w:val="001E3F5A"/>
    <w:rsid w:val="001E4C8A"/>
    <w:rsid w:val="001E5BDD"/>
    <w:rsid w:val="001F1557"/>
    <w:rsid w:val="001F2E4B"/>
    <w:rsid w:val="001F3960"/>
    <w:rsid w:val="001F4C84"/>
    <w:rsid w:val="002022CA"/>
    <w:rsid w:val="0021248C"/>
    <w:rsid w:val="00215181"/>
    <w:rsid w:val="002164D8"/>
    <w:rsid w:val="0021776D"/>
    <w:rsid w:val="002212A2"/>
    <w:rsid w:val="00231F64"/>
    <w:rsid w:val="0023438E"/>
    <w:rsid w:val="0023507D"/>
    <w:rsid w:val="002453D0"/>
    <w:rsid w:val="002459A8"/>
    <w:rsid w:val="00246B2E"/>
    <w:rsid w:val="00246EC3"/>
    <w:rsid w:val="00247F81"/>
    <w:rsid w:val="0025362C"/>
    <w:rsid w:val="002554EE"/>
    <w:rsid w:val="00257E76"/>
    <w:rsid w:val="00265816"/>
    <w:rsid w:val="00265F3C"/>
    <w:rsid w:val="00273659"/>
    <w:rsid w:val="002744A0"/>
    <w:rsid w:val="00282229"/>
    <w:rsid w:val="002841AE"/>
    <w:rsid w:val="0028427B"/>
    <w:rsid w:val="00290E34"/>
    <w:rsid w:val="0029160C"/>
    <w:rsid w:val="0029321C"/>
    <w:rsid w:val="00293E19"/>
    <w:rsid w:val="00294F56"/>
    <w:rsid w:val="002961CD"/>
    <w:rsid w:val="002A20E9"/>
    <w:rsid w:val="002B02FC"/>
    <w:rsid w:val="002B06CD"/>
    <w:rsid w:val="002B5265"/>
    <w:rsid w:val="002C1E70"/>
    <w:rsid w:val="002C74F3"/>
    <w:rsid w:val="002D73F1"/>
    <w:rsid w:val="002D7419"/>
    <w:rsid w:val="002D74F4"/>
    <w:rsid w:val="002E2A84"/>
    <w:rsid w:val="002E6C0B"/>
    <w:rsid w:val="002E6D23"/>
    <w:rsid w:val="002F4D62"/>
    <w:rsid w:val="002F52F4"/>
    <w:rsid w:val="002F595A"/>
    <w:rsid w:val="002F64EA"/>
    <w:rsid w:val="003002E2"/>
    <w:rsid w:val="00301B54"/>
    <w:rsid w:val="00302756"/>
    <w:rsid w:val="00304899"/>
    <w:rsid w:val="00304BC5"/>
    <w:rsid w:val="00305FB5"/>
    <w:rsid w:val="003061FA"/>
    <w:rsid w:val="0030709E"/>
    <w:rsid w:val="0031057A"/>
    <w:rsid w:val="00311BFD"/>
    <w:rsid w:val="00315A10"/>
    <w:rsid w:val="00316004"/>
    <w:rsid w:val="00320343"/>
    <w:rsid w:val="003209D0"/>
    <w:rsid w:val="003377F0"/>
    <w:rsid w:val="0034323F"/>
    <w:rsid w:val="0035168D"/>
    <w:rsid w:val="00352168"/>
    <w:rsid w:val="00355006"/>
    <w:rsid w:val="00365D0B"/>
    <w:rsid w:val="00373F78"/>
    <w:rsid w:val="003774BB"/>
    <w:rsid w:val="00377D13"/>
    <w:rsid w:val="003806AE"/>
    <w:rsid w:val="00382A5B"/>
    <w:rsid w:val="00384503"/>
    <w:rsid w:val="00385415"/>
    <w:rsid w:val="003860FD"/>
    <w:rsid w:val="0038705E"/>
    <w:rsid w:val="00387AA5"/>
    <w:rsid w:val="00390427"/>
    <w:rsid w:val="00390CFC"/>
    <w:rsid w:val="00397A5E"/>
    <w:rsid w:val="003A1494"/>
    <w:rsid w:val="003A28BF"/>
    <w:rsid w:val="003B39EF"/>
    <w:rsid w:val="003C1327"/>
    <w:rsid w:val="003C3517"/>
    <w:rsid w:val="003C3EF6"/>
    <w:rsid w:val="003C5E08"/>
    <w:rsid w:val="003C61E0"/>
    <w:rsid w:val="003C6219"/>
    <w:rsid w:val="003C6301"/>
    <w:rsid w:val="003D1247"/>
    <w:rsid w:val="003D2ACD"/>
    <w:rsid w:val="003D44BC"/>
    <w:rsid w:val="003E0B8D"/>
    <w:rsid w:val="003E48E8"/>
    <w:rsid w:val="003E5289"/>
    <w:rsid w:val="003E631B"/>
    <w:rsid w:val="003F1DEA"/>
    <w:rsid w:val="003F5280"/>
    <w:rsid w:val="0040078F"/>
    <w:rsid w:val="00400E86"/>
    <w:rsid w:val="00402AE6"/>
    <w:rsid w:val="00411092"/>
    <w:rsid w:val="0041190D"/>
    <w:rsid w:val="004145FD"/>
    <w:rsid w:val="00414685"/>
    <w:rsid w:val="00416C1C"/>
    <w:rsid w:val="004257FE"/>
    <w:rsid w:val="00426A50"/>
    <w:rsid w:val="0043003F"/>
    <w:rsid w:val="004455D5"/>
    <w:rsid w:val="00446952"/>
    <w:rsid w:val="00447C1F"/>
    <w:rsid w:val="00464BC0"/>
    <w:rsid w:val="0047044E"/>
    <w:rsid w:val="0047073E"/>
    <w:rsid w:val="0047463A"/>
    <w:rsid w:val="00475C5A"/>
    <w:rsid w:val="00477CC1"/>
    <w:rsid w:val="00490096"/>
    <w:rsid w:val="00491C43"/>
    <w:rsid w:val="004A4D20"/>
    <w:rsid w:val="004B1182"/>
    <w:rsid w:val="004B2CC5"/>
    <w:rsid w:val="004B72C0"/>
    <w:rsid w:val="004C244B"/>
    <w:rsid w:val="004D1B89"/>
    <w:rsid w:val="004E1F59"/>
    <w:rsid w:val="004E3896"/>
    <w:rsid w:val="004E3906"/>
    <w:rsid w:val="004F3586"/>
    <w:rsid w:val="004F4FAB"/>
    <w:rsid w:val="004F55B9"/>
    <w:rsid w:val="004F6953"/>
    <w:rsid w:val="00500A7F"/>
    <w:rsid w:val="00501206"/>
    <w:rsid w:val="0050204F"/>
    <w:rsid w:val="005035D5"/>
    <w:rsid w:val="00517A91"/>
    <w:rsid w:val="0052298C"/>
    <w:rsid w:val="00522CBF"/>
    <w:rsid w:val="00523643"/>
    <w:rsid w:val="00523D5F"/>
    <w:rsid w:val="00524DDB"/>
    <w:rsid w:val="0052598B"/>
    <w:rsid w:val="00525AF7"/>
    <w:rsid w:val="00535290"/>
    <w:rsid w:val="00535659"/>
    <w:rsid w:val="00536E39"/>
    <w:rsid w:val="005440EA"/>
    <w:rsid w:val="005461DF"/>
    <w:rsid w:val="005469EF"/>
    <w:rsid w:val="00550AEB"/>
    <w:rsid w:val="005525F8"/>
    <w:rsid w:val="005531DC"/>
    <w:rsid w:val="005565F8"/>
    <w:rsid w:val="00560A88"/>
    <w:rsid w:val="005638D1"/>
    <w:rsid w:val="00563F86"/>
    <w:rsid w:val="00571ECE"/>
    <w:rsid w:val="00575E64"/>
    <w:rsid w:val="00580657"/>
    <w:rsid w:val="00586E3F"/>
    <w:rsid w:val="00593595"/>
    <w:rsid w:val="005A1253"/>
    <w:rsid w:val="005A2E77"/>
    <w:rsid w:val="005B6415"/>
    <w:rsid w:val="005B6FFB"/>
    <w:rsid w:val="005C1D29"/>
    <w:rsid w:val="005C1DC2"/>
    <w:rsid w:val="005C3ED1"/>
    <w:rsid w:val="005C5190"/>
    <w:rsid w:val="005C5BFA"/>
    <w:rsid w:val="005D1B4A"/>
    <w:rsid w:val="005D4BDF"/>
    <w:rsid w:val="005E0CF6"/>
    <w:rsid w:val="005E17D4"/>
    <w:rsid w:val="005E1DB4"/>
    <w:rsid w:val="005F1264"/>
    <w:rsid w:val="005F1758"/>
    <w:rsid w:val="005F6CB6"/>
    <w:rsid w:val="00600C82"/>
    <w:rsid w:val="00601184"/>
    <w:rsid w:val="0060262D"/>
    <w:rsid w:val="00602F11"/>
    <w:rsid w:val="0060488A"/>
    <w:rsid w:val="00611698"/>
    <w:rsid w:val="00613FBC"/>
    <w:rsid w:val="00616B3B"/>
    <w:rsid w:val="00620D62"/>
    <w:rsid w:val="00625CA6"/>
    <w:rsid w:val="006264D8"/>
    <w:rsid w:val="006274EF"/>
    <w:rsid w:val="0062787E"/>
    <w:rsid w:val="006305D6"/>
    <w:rsid w:val="00631A06"/>
    <w:rsid w:val="006326AF"/>
    <w:rsid w:val="00635E07"/>
    <w:rsid w:val="00636BDF"/>
    <w:rsid w:val="00642ADC"/>
    <w:rsid w:val="0064331D"/>
    <w:rsid w:val="0064581F"/>
    <w:rsid w:val="00646FDE"/>
    <w:rsid w:val="006474A0"/>
    <w:rsid w:val="00647E04"/>
    <w:rsid w:val="0065383F"/>
    <w:rsid w:val="00656411"/>
    <w:rsid w:val="00657796"/>
    <w:rsid w:val="00657A1B"/>
    <w:rsid w:val="006601BB"/>
    <w:rsid w:val="00661C49"/>
    <w:rsid w:val="0067017F"/>
    <w:rsid w:val="00672404"/>
    <w:rsid w:val="006724C5"/>
    <w:rsid w:val="0067414F"/>
    <w:rsid w:val="00675C36"/>
    <w:rsid w:val="00676700"/>
    <w:rsid w:val="00681327"/>
    <w:rsid w:val="00681AA8"/>
    <w:rsid w:val="00682F25"/>
    <w:rsid w:val="0068409E"/>
    <w:rsid w:val="00692064"/>
    <w:rsid w:val="006925A2"/>
    <w:rsid w:val="006A08A3"/>
    <w:rsid w:val="006A0B9C"/>
    <w:rsid w:val="006A2549"/>
    <w:rsid w:val="006A32F2"/>
    <w:rsid w:val="006A5789"/>
    <w:rsid w:val="006C6216"/>
    <w:rsid w:val="006E65D7"/>
    <w:rsid w:val="006F4025"/>
    <w:rsid w:val="006F489E"/>
    <w:rsid w:val="006F56F4"/>
    <w:rsid w:val="00702107"/>
    <w:rsid w:val="00702D19"/>
    <w:rsid w:val="007036C9"/>
    <w:rsid w:val="0070650A"/>
    <w:rsid w:val="00711DB1"/>
    <w:rsid w:val="0071645F"/>
    <w:rsid w:val="00720DE7"/>
    <w:rsid w:val="00721DEF"/>
    <w:rsid w:val="00725D79"/>
    <w:rsid w:val="0072675B"/>
    <w:rsid w:val="00727FB2"/>
    <w:rsid w:val="00732588"/>
    <w:rsid w:val="00733446"/>
    <w:rsid w:val="00734FE7"/>
    <w:rsid w:val="007362E8"/>
    <w:rsid w:val="00740008"/>
    <w:rsid w:val="0074000A"/>
    <w:rsid w:val="00742DFD"/>
    <w:rsid w:val="00743285"/>
    <w:rsid w:val="00743A95"/>
    <w:rsid w:val="00746416"/>
    <w:rsid w:val="007548C2"/>
    <w:rsid w:val="007556E9"/>
    <w:rsid w:val="00757E27"/>
    <w:rsid w:val="0076151F"/>
    <w:rsid w:val="00761C28"/>
    <w:rsid w:val="00763BB6"/>
    <w:rsid w:val="00771A47"/>
    <w:rsid w:val="007727CA"/>
    <w:rsid w:val="00774CF7"/>
    <w:rsid w:val="00777CD7"/>
    <w:rsid w:val="007820D1"/>
    <w:rsid w:val="00782244"/>
    <w:rsid w:val="00786D50"/>
    <w:rsid w:val="00791C9C"/>
    <w:rsid w:val="007926E6"/>
    <w:rsid w:val="00793851"/>
    <w:rsid w:val="00794429"/>
    <w:rsid w:val="007A4B8B"/>
    <w:rsid w:val="007B45EE"/>
    <w:rsid w:val="007B52D7"/>
    <w:rsid w:val="007B6657"/>
    <w:rsid w:val="007B7F4F"/>
    <w:rsid w:val="007C1788"/>
    <w:rsid w:val="007C2CF9"/>
    <w:rsid w:val="007C478E"/>
    <w:rsid w:val="007C4C19"/>
    <w:rsid w:val="007D2743"/>
    <w:rsid w:val="007E0A44"/>
    <w:rsid w:val="007E1C36"/>
    <w:rsid w:val="007E21BC"/>
    <w:rsid w:val="007E24EC"/>
    <w:rsid w:val="007E4D52"/>
    <w:rsid w:val="007F2278"/>
    <w:rsid w:val="007F7D54"/>
    <w:rsid w:val="00802871"/>
    <w:rsid w:val="008044DB"/>
    <w:rsid w:val="008062E5"/>
    <w:rsid w:val="0082143A"/>
    <w:rsid w:val="00821DDC"/>
    <w:rsid w:val="00831B92"/>
    <w:rsid w:val="0084320F"/>
    <w:rsid w:val="00850E3B"/>
    <w:rsid w:val="0085308E"/>
    <w:rsid w:val="00855742"/>
    <w:rsid w:val="00856679"/>
    <w:rsid w:val="00860108"/>
    <w:rsid w:val="00861344"/>
    <w:rsid w:val="008625F6"/>
    <w:rsid w:val="00874B20"/>
    <w:rsid w:val="00876851"/>
    <w:rsid w:val="00881D2C"/>
    <w:rsid w:val="00883802"/>
    <w:rsid w:val="0088786F"/>
    <w:rsid w:val="008A214B"/>
    <w:rsid w:val="008B0BD2"/>
    <w:rsid w:val="008B32FC"/>
    <w:rsid w:val="008B524A"/>
    <w:rsid w:val="008C3965"/>
    <w:rsid w:val="008C46D1"/>
    <w:rsid w:val="008C5C63"/>
    <w:rsid w:val="008D16F0"/>
    <w:rsid w:val="008D2253"/>
    <w:rsid w:val="008D2C7B"/>
    <w:rsid w:val="008D4E91"/>
    <w:rsid w:val="008D73B4"/>
    <w:rsid w:val="008E2ED5"/>
    <w:rsid w:val="008E4B1A"/>
    <w:rsid w:val="008E4E45"/>
    <w:rsid w:val="008E52D0"/>
    <w:rsid w:val="008F44C5"/>
    <w:rsid w:val="008F4B15"/>
    <w:rsid w:val="008F504A"/>
    <w:rsid w:val="00901257"/>
    <w:rsid w:val="00905217"/>
    <w:rsid w:val="00911AAF"/>
    <w:rsid w:val="00921E27"/>
    <w:rsid w:val="00924896"/>
    <w:rsid w:val="00930049"/>
    <w:rsid w:val="00933D18"/>
    <w:rsid w:val="009350A0"/>
    <w:rsid w:val="00937FF9"/>
    <w:rsid w:val="009429D7"/>
    <w:rsid w:val="00944547"/>
    <w:rsid w:val="00947D06"/>
    <w:rsid w:val="00954C27"/>
    <w:rsid w:val="0096499D"/>
    <w:rsid w:val="00965609"/>
    <w:rsid w:val="009674B7"/>
    <w:rsid w:val="009720DA"/>
    <w:rsid w:val="009743D2"/>
    <w:rsid w:val="00976C73"/>
    <w:rsid w:val="00977024"/>
    <w:rsid w:val="00980A3B"/>
    <w:rsid w:val="00983896"/>
    <w:rsid w:val="00984AEF"/>
    <w:rsid w:val="0098607C"/>
    <w:rsid w:val="00986B2F"/>
    <w:rsid w:val="009908B1"/>
    <w:rsid w:val="00995AC0"/>
    <w:rsid w:val="00996358"/>
    <w:rsid w:val="009A2F48"/>
    <w:rsid w:val="009A4A12"/>
    <w:rsid w:val="009A7184"/>
    <w:rsid w:val="009B1693"/>
    <w:rsid w:val="009B4711"/>
    <w:rsid w:val="009B6670"/>
    <w:rsid w:val="009C2976"/>
    <w:rsid w:val="009C4253"/>
    <w:rsid w:val="009C4F23"/>
    <w:rsid w:val="009C63C9"/>
    <w:rsid w:val="009C6C77"/>
    <w:rsid w:val="009D3E70"/>
    <w:rsid w:val="009E74DC"/>
    <w:rsid w:val="009E7BC5"/>
    <w:rsid w:val="009F42CD"/>
    <w:rsid w:val="009F56DC"/>
    <w:rsid w:val="009F6498"/>
    <w:rsid w:val="009F7A38"/>
    <w:rsid w:val="00A00F67"/>
    <w:rsid w:val="00A03C49"/>
    <w:rsid w:val="00A05B5C"/>
    <w:rsid w:val="00A05D23"/>
    <w:rsid w:val="00A10BD5"/>
    <w:rsid w:val="00A13739"/>
    <w:rsid w:val="00A137D3"/>
    <w:rsid w:val="00A162EB"/>
    <w:rsid w:val="00A26AD7"/>
    <w:rsid w:val="00A2726A"/>
    <w:rsid w:val="00A34546"/>
    <w:rsid w:val="00A34E93"/>
    <w:rsid w:val="00A35477"/>
    <w:rsid w:val="00A425CB"/>
    <w:rsid w:val="00A42AB7"/>
    <w:rsid w:val="00A43595"/>
    <w:rsid w:val="00A47386"/>
    <w:rsid w:val="00A54240"/>
    <w:rsid w:val="00A5499B"/>
    <w:rsid w:val="00A55B2F"/>
    <w:rsid w:val="00A563A2"/>
    <w:rsid w:val="00A56FA2"/>
    <w:rsid w:val="00A5747A"/>
    <w:rsid w:val="00A60E73"/>
    <w:rsid w:val="00A759F2"/>
    <w:rsid w:val="00A76A7E"/>
    <w:rsid w:val="00A76ED7"/>
    <w:rsid w:val="00A8307B"/>
    <w:rsid w:val="00A86EBC"/>
    <w:rsid w:val="00A9225D"/>
    <w:rsid w:val="00A972A4"/>
    <w:rsid w:val="00A97B65"/>
    <w:rsid w:val="00AA325E"/>
    <w:rsid w:val="00AB1A2B"/>
    <w:rsid w:val="00AB492C"/>
    <w:rsid w:val="00AB6EBC"/>
    <w:rsid w:val="00AD18F4"/>
    <w:rsid w:val="00AD343C"/>
    <w:rsid w:val="00AE2792"/>
    <w:rsid w:val="00AE3AAB"/>
    <w:rsid w:val="00AE44E8"/>
    <w:rsid w:val="00AE75F3"/>
    <w:rsid w:val="00AE7B71"/>
    <w:rsid w:val="00AF2842"/>
    <w:rsid w:val="00AF4F45"/>
    <w:rsid w:val="00B078DF"/>
    <w:rsid w:val="00B07983"/>
    <w:rsid w:val="00B11564"/>
    <w:rsid w:val="00B1405F"/>
    <w:rsid w:val="00B140EE"/>
    <w:rsid w:val="00B22243"/>
    <w:rsid w:val="00B227D0"/>
    <w:rsid w:val="00B32AB9"/>
    <w:rsid w:val="00B3565A"/>
    <w:rsid w:val="00B35D9F"/>
    <w:rsid w:val="00B4080D"/>
    <w:rsid w:val="00B44E38"/>
    <w:rsid w:val="00B51758"/>
    <w:rsid w:val="00B56D69"/>
    <w:rsid w:val="00B61869"/>
    <w:rsid w:val="00B6380B"/>
    <w:rsid w:val="00B67D67"/>
    <w:rsid w:val="00B70F81"/>
    <w:rsid w:val="00B720DB"/>
    <w:rsid w:val="00B73BA6"/>
    <w:rsid w:val="00B762F6"/>
    <w:rsid w:val="00B8226D"/>
    <w:rsid w:val="00B879F7"/>
    <w:rsid w:val="00B92018"/>
    <w:rsid w:val="00B9272C"/>
    <w:rsid w:val="00B94F63"/>
    <w:rsid w:val="00B950E2"/>
    <w:rsid w:val="00B953A8"/>
    <w:rsid w:val="00B96632"/>
    <w:rsid w:val="00B96B58"/>
    <w:rsid w:val="00BA0F6A"/>
    <w:rsid w:val="00BA206F"/>
    <w:rsid w:val="00BA447F"/>
    <w:rsid w:val="00BA5506"/>
    <w:rsid w:val="00BA57AC"/>
    <w:rsid w:val="00BA67CD"/>
    <w:rsid w:val="00BA7081"/>
    <w:rsid w:val="00BB06E7"/>
    <w:rsid w:val="00BB29B8"/>
    <w:rsid w:val="00BB2BAE"/>
    <w:rsid w:val="00BB54EE"/>
    <w:rsid w:val="00BC0519"/>
    <w:rsid w:val="00BC148B"/>
    <w:rsid w:val="00BC5E05"/>
    <w:rsid w:val="00BD09E1"/>
    <w:rsid w:val="00BD1D7C"/>
    <w:rsid w:val="00BD3214"/>
    <w:rsid w:val="00BD36EC"/>
    <w:rsid w:val="00BD3A7E"/>
    <w:rsid w:val="00BD7E1D"/>
    <w:rsid w:val="00BE3D15"/>
    <w:rsid w:val="00BF3073"/>
    <w:rsid w:val="00C01881"/>
    <w:rsid w:val="00C03ACD"/>
    <w:rsid w:val="00C03DE2"/>
    <w:rsid w:val="00C05F20"/>
    <w:rsid w:val="00C07889"/>
    <w:rsid w:val="00C07DBE"/>
    <w:rsid w:val="00C11161"/>
    <w:rsid w:val="00C137E9"/>
    <w:rsid w:val="00C13B65"/>
    <w:rsid w:val="00C1468B"/>
    <w:rsid w:val="00C30CFD"/>
    <w:rsid w:val="00C34A3D"/>
    <w:rsid w:val="00C359A8"/>
    <w:rsid w:val="00C36E7B"/>
    <w:rsid w:val="00C37EA8"/>
    <w:rsid w:val="00C40C64"/>
    <w:rsid w:val="00C4112C"/>
    <w:rsid w:val="00C41804"/>
    <w:rsid w:val="00C41DBF"/>
    <w:rsid w:val="00C6004A"/>
    <w:rsid w:val="00C64B0E"/>
    <w:rsid w:val="00C67D2B"/>
    <w:rsid w:val="00C71F24"/>
    <w:rsid w:val="00C74392"/>
    <w:rsid w:val="00C80580"/>
    <w:rsid w:val="00C81746"/>
    <w:rsid w:val="00C827A9"/>
    <w:rsid w:val="00C87C99"/>
    <w:rsid w:val="00C91D11"/>
    <w:rsid w:val="00C9580C"/>
    <w:rsid w:val="00CA4913"/>
    <w:rsid w:val="00CB0EC1"/>
    <w:rsid w:val="00CC1700"/>
    <w:rsid w:val="00CC1BA4"/>
    <w:rsid w:val="00CC3131"/>
    <w:rsid w:val="00CC4A68"/>
    <w:rsid w:val="00CD3CD2"/>
    <w:rsid w:val="00CE3EDC"/>
    <w:rsid w:val="00CE3FBA"/>
    <w:rsid w:val="00CE5034"/>
    <w:rsid w:val="00CE527A"/>
    <w:rsid w:val="00CE6F81"/>
    <w:rsid w:val="00CF1E05"/>
    <w:rsid w:val="00D001FF"/>
    <w:rsid w:val="00D046F4"/>
    <w:rsid w:val="00D0487D"/>
    <w:rsid w:val="00D11906"/>
    <w:rsid w:val="00D21788"/>
    <w:rsid w:val="00D2302D"/>
    <w:rsid w:val="00D23116"/>
    <w:rsid w:val="00D3026E"/>
    <w:rsid w:val="00D322AF"/>
    <w:rsid w:val="00D35EE8"/>
    <w:rsid w:val="00D36D67"/>
    <w:rsid w:val="00D46633"/>
    <w:rsid w:val="00D54425"/>
    <w:rsid w:val="00D56A04"/>
    <w:rsid w:val="00D60937"/>
    <w:rsid w:val="00D6534B"/>
    <w:rsid w:val="00D65F5C"/>
    <w:rsid w:val="00D74ABF"/>
    <w:rsid w:val="00D86DA6"/>
    <w:rsid w:val="00D91D4F"/>
    <w:rsid w:val="00D9513D"/>
    <w:rsid w:val="00D95837"/>
    <w:rsid w:val="00D96454"/>
    <w:rsid w:val="00DA149D"/>
    <w:rsid w:val="00DA51FF"/>
    <w:rsid w:val="00DA52CF"/>
    <w:rsid w:val="00DA5D44"/>
    <w:rsid w:val="00DA6AD9"/>
    <w:rsid w:val="00DB139B"/>
    <w:rsid w:val="00DB711C"/>
    <w:rsid w:val="00DC0076"/>
    <w:rsid w:val="00DC050D"/>
    <w:rsid w:val="00DC5103"/>
    <w:rsid w:val="00DD2BCE"/>
    <w:rsid w:val="00DD4534"/>
    <w:rsid w:val="00DD4868"/>
    <w:rsid w:val="00DD51FD"/>
    <w:rsid w:val="00DD5F3D"/>
    <w:rsid w:val="00DE00B1"/>
    <w:rsid w:val="00DE238E"/>
    <w:rsid w:val="00DE2C28"/>
    <w:rsid w:val="00DE5B9D"/>
    <w:rsid w:val="00DE6F41"/>
    <w:rsid w:val="00DE7722"/>
    <w:rsid w:val="00DF00B5"/>
    <w:rsid w:val="00DF0816"/>
    <w:rsid w:val="00DF7F17"/>
    <w:rsid w:val="00E02EBA"/>
    <w:rsid w:val="00E04FD5"/>
    <w:rsid w:val="00E05EF4"/>
    <w:rsid w:val="00E15DDE"/>
    <w:rsid w:val="00E20AD8"/>
    <w:rsid w:val="00E23542"/>
    <w:rsid w:val="00E25E0F"/>
    <w:rsid w:val="00E3111D"/>
    <w:rsid w:val="00E335DC"/>
    <w:rsid w:val="00E358A0"/>
    <w:rsid w:val="00E361F3"/>
    <w:rsid w:val="00E40CBF"/>
    <w:rsid w:val="00E424C4"/>
    <w:rsid w:val="00E54952"/>
    <w:rsid w:val="00E671F6"/>
    <w:rsid w:val="00E67B45"/>
    <w:rsid w:val="00E70465"/>
    <w:rsid w:val="00E73595"/>
    <w:rsid w:val="00E739FB"/>
    <w:rsid w:val="00E745C8"/>
    <w:rsid w:val="00E764AE"/>
    <w:rsid w:val="00E77C90"/>
    <w:rsid w:val="00E77F40"/>
    <w:rsid w:val="00E830C4"/>
    <w:rsid w:val="00E86520"/>
    <w:rsid w:val="00E955FA"/>
    <w:rsid w:val="00E976CD"/>
    <w:rsid w:val="00EB07F0"/>
    <w:rsid w:val="00EB214C"/>
    <w:rsid w:val="00EB5A3C"/>
    <w:rsid w:val="00EC0020"/>
    <w:rsid w:val="00EC70C0"/>
    <w:rsid w:val="00EC7344"/>
    <w:rsid w:val="00ED08E3"/>
    <w:rsid w:val="00ED3623"/>
    <w:rsid w:val="00ED44A5"/>
    <w:rsid w:val="00ED46C4"/>
    <w:rsid w:val="00ED6AB8"/>
    <w:rsid w:val="00EE22E6"/>
    <w:rsid w:val="00EE354F"/>
    <w:rsid w:val="00EE394B"/>
    <w:rsid w:val="00EE5FBD"/>
    <w:rsid w:val="00EF0DA1"/>
    <w:rsid w:val="00EF41D3"/>
    <w:rsid w:val="00F013F8"/>
    <w:rsid w:val="00F03064"/>
    <w:rsid w:val="00F04C0A"/>
    <w:rsid w:val="00F067F5"/>
    <w:rsid w:val="00F0690E"/>
    <w:rsid w:val="00F1143D"/>
    <w:rsid w:val="00F129E2"/>
    <w:rsid w:val="00F24980"/>
    <w:rsid w:val="00F24BD5"/>
    <w:rsid w:val="00F31E46"/>
    <w:rsid w:val="00F32BBF"/>
    <w:rsid w:val="00F36E91"/>
    <w:rsid w:val="00F37EB0"/>
    <w:rsid w:val="00F40975"/>
    <w:rsid w:val="00F60519"/>
    <w:rsid w:val="00F60FB8"/>
    <w:rsid w:val="00F6599B"/>
    <w:rsid w:val="00F73563"/>
    <w:rsid w:val="00F817EB"/>
    <w:rsid w:val="00F81910"/>
    <w:rsid w:val="00F83198"/>
    <w:rsid w:val="00F83ED1"/>
    <w:rsid w:val="00F85B72"/>
    <w:rsid w:val="00F93204"/>
    <w:rsid w:val="00F94990"/>
    <w:rsid w:val="00F95FF8"/>
    <w:rsid w:val="00F975CC"/>
    <w:rsid w:val="00FA274F"/>
    <w:rsid w:val="00FA30D8"/>
    <w:rsid w:val="00FA5AA6"/>
    <w:rsid w:val="00FA6487"/>
    <w:rsid w:val="00FB1C1B"/>
    <w:rsid w:val="00FB5DF2"/>
    <w:rsid w:val="00FB606B"/>
    <w:rsid w:val="00FC0A40"/>
    <w:rsid w:val="00FC1685"/>
    <w:rsid w:val="00FC1E56"/>
    <w:rsid w:val="00FC2CF8"/>
    <w:rsid w:val="00FC4660"/>
    <w:rsid w:val="00FD49F7"/>
    <w:rsid w:val="00FD5D2B"/>
    <w:rsid w:val="00FF5A1D"/>
    <w:rsid w:val="010732BA"/>
    <w:rsid w:val="01085B2B"/>
    <w:rsid w:val="010953AB"/>
    <w:rsid w:val="01234BFF"/>
    <w:rsid w:val="01263DDD"/>
    <w:rsid w:val="0128112D"/>
    <w:rsid w:val="012C70DF"/>
    <w:rsid w:val="013C2A39"/>
    <w:rsid w:val="013C385C"/>
    <w:rsid w:val="01416D84"/>
    <w:rsid w:val="01475A01"/>
    <w:rsid w:val="01501D61"/>
    <w:rsid w:val="01652BDD"/>
    <w:rsid w:val="01734872"/>
    <w:rsid w:val="01741799"/>
    <w:rsid w:val="01987068"/>
    <w:rsid w:val="01994D46"/>
    <w:rsid w:val="01A21BF6"/>
    <w:rsid w:val="01C37DE1"/>
    <w:rsid w:val="01DF42CF"/>
    <w:rsid w:val="01E11FAB"/>
    <w:rsid w:val="01E875E9"/>
    <w:rsid w:val="01F62084"/>
    <w:rsid w:val="022F2550"/>
    <w:rsid w:val="02807B89"/>
    <w:rsid w:val="02833D11"/>
    <w:rsid w:val="028F6D1C"/>
    <w:rsid w:val="02A40950"/>
    <w:rsid w:val="02A50FA2"/>
    <w:rsid w:val="02BB11A5"/>
    <w:rsid w:val="02BF7EC8"/>
    <w:rsid w:val="031D1BE1"/>
    <w:rsid w:val="03284CF5"/>
    <w:rsid w:val="033D161E"/>
    <w:rsid w:val="03433391"/>
    <w:rsid w:val="03535046"/>
    <w:rsid w:val="035C7EC5"/>
    <w:rsid w:val="036C6A8D"/>
    <w:rsid w:val="03726FAF"/>
    <w:rsid w:val="03771367"/>
    <w:rsid w:val="0377305E"/>
    <w:rsid w:val="038A1D9C"/>
    <w:rsid w:val="03930CA8"/>
    <w:rsid w:val="039C44FF"/>
    <w:rsid w:val="03B91F89"/>
    <w:rsid w:val="03BD7F3C"/>
    <w:rsid w:val="03C62129"/>
    <w:rsid w:val="03E80960"/>
    <w:rsid w:val="03F470A4"/>
    <w:rsid w:val="03FC0FF9"/>
    <w:rsid w:val="040233C1"/>
    <w:rsid w:val="04092C9B"/>
    <w:rsid w:val="041A2BCF"/>
    <w:rsid w:val="042A6794"/>
    <w:rsid w:val="04442B53"/>
    <w:rsid w:val="04570077"/>
    <w:rsid w:val="045A65C4"/>
    <w:rsid w:val="045E738A"/>
    <w:rsid w:val="048466F2"/>
    <w:rsid w:val="04DB29D6"/>
    <w:rsid w:val="04EB535A"/>
    <w:rsid w:val="04F74413"/>
    <w:rsid w:val="04FE4309"/>
    <w:rsid w:val="05117E19"/>
    <w:rsid w:val="05252DB1"/>
    <w:rsid w:val="05303A35"/>
    <w:rsid w:val="0536729B"/>
    <w:rsid w:val="05392B67"/>
    <w:rsid w:val="053B4904"/>
    <w:rsid w:val="053F02A3"/>
    <w:rsid w:val="054528DD"/>
    <w:rsid w:val="057A3BF3"/>
    <w:rsid w:val="058B5328"/>
    <w:rsid w:val="059614E6"/>
    <w:rsid w:val="059B6B48"/>
    <w:rsid w:val="05A36BEA"/>
    <w:rsid w:val="05B82C18"/>
    <w:rsid w:val="05C00BD5"/>
    <w:rsid w:val="05D10D06"/>
    <w:rsid w:val="05D8039D"/>
    <w:rsid w:val="05D9302D"/>
    <w:rsid w:val="05EE7985"/>
    <w:rsid w:val="06062846"/>
    <w:rsid w:val="06063B31"/>
    <w:rsid w:val="060B435C"/>
    <w:rsid w:val="060F19F2"/>
    <w:rsid w:val="061C0E53"/>
    <w:rsid w:val="062A08FF"/>
    <w:rsid w:val="062F59F4"/>
    <w:rsid w:val="064519A4"/>
    <w:rsid w:val="064C3A61"/>
    <w:rsid w:val="064D2594"/>
    <w:rsid w:val="066D1BEC"/>
    <w:rsid w:val="06715DC6"/>
    <w:rsid w:val="06746A06"/>
    <w:rsid w:val="06753C7D"/>
    <w:rsid w:val="067E04BD"/>
    <w:rsid w:val="06864E7E"/>
    <w:rsid w:val="069C4276"/>
    <w:rsid w:val="06BF2DEF"/>
    <w:rsid w:val="06C02ABC"/>
    <w:rsid w:val="06C922AA"/>
    <w:rsid w:val="06CC5983"/>
    <w:rsid w:val="06EA086E"/>
    <w:rsid w:val="06FC609C"/>
    <w:rsid w:val="070A14D6"/>
    <w:rsid w:val="07147542"/>
    <w:rsid w:val="0732362D"/>
    <w:rsid w:val="073E11BB"/>
    <w:rsid w:val="07456759"/>
    <w:rsid w:val="07464575"/>
    <w:rsid w:val="074C160F"/>
    <w:rsid w:val="075D0495"/>
    <w:rsid w:val="07781ADA"/>
    <w:rsid w:val="077A5B6D"/>
    <w:rsid w:val="07880902"/>
    <w:rsid w:val="07894D2A"/>
    <w:rsid w:val="07CD2EC4"/>
    <w:rsid w:val="07D269F2"/>
    <w:rsid w:val="07DA2F7E"/>
    <w:rsid w:val="07E22879"/>
    <w:rsid w:val="07F6417F"/>
    <w:rsid w:val="08014874"/>
    <w:rsid w:val="081F3829"/>
    <w:rsid w:val="08254F34"/>
    <w:rsid w:val="082A0B57"/>
    <w:rsid w:val="082D280E"/>
    <w:rsid w:val="08374208"/>
    <w:rsid w:val="0854780B"/>
    <w:rsid w:val="087201E1"/>
    <w:rsid w:val="087C7C2C"/>
    <w:rsid w:val="08B3654B"/>
    <w:rsid w:val="08BD160A"/>
    <w:rsid w:val="08C032DC"/>
    <w:rsid w:val="08D40268"/>
    <w:rsid w:val="08E66CB6"/>
    <w:rsid w:val="08F1002C"/>
    <w:rsid w:val="090309B8"/>
    <w:rsid w:val="0904262B"/>
    <w:rsid w:val="09151C64"/>
    <w:rsid w:val="091A076E"/>
    <w:rsid w:val="09313951"/>
    <w:rsid w:val="093822E9"/>
    <w:rsid w:val="093D275D"/>
    <w:rsid w:val="0945400F"/>
    <w:rsid w:val="09516DCB"/>
    <w:rsid w:val="096B54E3"/>
    <w:rsid w:val="096D6229"/>
    <w:rsid w:val="09704C00"/>
    <w:rsid w:val="097A3F03"/>
    <w:rsid w:val="097B3DC1"/>
    <w:rsid w:val="098009B3"/>
    <w:rsid w:val="098E307D"/>
    <w:rsid w:val="09903FE4"/>
    <w:rsid w:val="099749AC"/>
    <w:rsid w:val="099C2263"/>
    <w:rsid w:val="09EE6364"/>
    <w:rsid w:val="0A0015DE"/>
    <w:rsid w:val="0A097913"/>
    <w:rsid w:val="0A19288D"/>
    <w:rsid w:val="0A2316BB"/>
    <w:rsid w:val="0A2A5D44"/>
    <w:rsid w:val="0A46489D"/>
    <w:rsid w:val="0A6452F2"/>
    <w:rsid w:val="0A6D218D"/>
    <w:rsid w:val="0A78012F"/>
    <w:rsid w:val="0A9E473E"/>
    <w:rsid w:val="0AC51DE4"/>
    <w:rsid w:val="0AC6270A"/>
    <w:rsid w:val="0AE93B8A"/>
    <w:rsid w:val="0AEC4EB2"/>
    <w:rsid w:val="0AF82BD6"/>
    <w:rsid w:val="0B1578AC"/>
    <w:rsid w:val="0B16503C"/>
    <w:rsid w:val="0B187924"/>
    <w:rsid w:val="0B36350E"/>
    <w:rsid w:val="0B44760D"/>
    <w:rsid w:val="0B4A6A5E"/>
    <w:rsid w:val="0B6D4480"/>
    <w:rsid w:val="0B6E6190"/>
    <w:rsid w:val="0B7C238B"/>
    <w:rsid w:val="0B865428"/>
    <w:rsid w:val="0B8E5023"/>
    <w:rsid w:val="0BA17513"/>
    <w:rsid w:val="0BA45F86"/>
    <w:rsid w:val="0BB2428D"/>
    <w:rsid w:val="0BB50FD6"/>
    <w:rsid w:val="0BC44F23"/>
    <w:rsid w:val="0BD62C0C"/>
    <w:rsid w:val="0BD93CE1"/>
    <w:rsid w:val="0BDE73F9"/>
    <w:rsid w:val="0BE84401"/>
    <w:rsid w:val="0C062583"/>
    <w:rsid w:val="0C0732BC"/>
    <w:rsid w:val="0C0C19E9"/>
    <w:rsid w:val="0C0F3AC5"/>
    <w:rsid w:val="0C2614D1"/>
    <w:rsid w:val="0C4637BB"/>
    <w:rsid w:val="0C53281E"/>
    <w:rsid w:val="0C577913"/>
    <w:rsid w:val="0C635D19"/>
    <w:rsid w:val="0C710382"/>
    <w:rsid w:val="0CAD6B4C"/>
    <w:rsid w:val="0CB70C2A"/>
    <w:rsid w:val="0CC928DF"/>
    <w:rsid w:val="0CDA3321"/>
    <w:rsid w:val="0CEE390D"/>
    <w:rsid w:val="0CF21AD7"/>
    <w:rsid w:val="0CFA0DCC"/>
    <w:rsid w:val="0D112403"/>
    <w:rsid w:val="0D1C4A05"/>
    <w:rsid w:val="0D2E1056"/>
    <w:rsid w:val="0D4670BA"/>
    <w:rsid w:val="0D4D1F36"/>
    <w:rsid w:val="0D5109EC"/>
    <w:rsid w:val="0D5F6199"/>
    <w:rsid w:val="0D61127B"/>
    <w:rsid w:val="0D8371D2"/>
    <w:rsid w:val="0D98363F"/>
    <w:rsid w:val="0DBC7BE8"/>
    <w:rsid w:val="0DC60C29"/>
    <w:rsid w:val="0DF37F11"/>
    <w:rsid w:val="0E022309"/>
    <w:rsid w:val="0E133AFE"/>
    <w:rsid w:val="0E181E41"/>
    <w:rsid w:val="0E273ECC"/>
    <w:rsid w:val="0E2A73ED"/>
    <w:rsid w:val="0E33723E"/>
    <w:rsid w:val="0E380E48"/>
    <w:rsid w:val="0E3B2100"/>
    <w:rsid w:val="0E3B2805"/>
    <w:rsid w:val="0E3B5C57"/>
    <w:rsid w:val="0E5259CA"/>
    <w:rsid w:val="0E527767"/>
    <w:rsid w:val="0E572A69"/>
    <w:rsid w:val="0E5F7B57"/>
    <w:rsid w:val="0E6D164E"/>
    <w:rsid w:val="0E737D26"/>
    <w:rsid w:val="0E7751BC"/>
    <w:rsid w:val="0E83342F"/>
    <w:rsid w:val="0E8F60CC"/>
    <w:rsid w:val="0E912F68"/>
    <w:rsid w:val="0EA83F19"/>
    <w:rsid w:val="0EDA5141"/>
    <w:rsid w:val="0EEC3A8C"/>
    <w:rsid w:val="0EF72169"/>
    <w:rsid w:val="0EF910B3"/>
    <w:rsid w:val="0F03777E"/>
    <w:rsid w:val="0F0C148E"/>
    <w:rsid w:val="0F1E2F86"/>
    <w:rsid w:val="0F313D3C"/>
    <w:rsid w:val="0FB14296"/>
    <w:rsid w:val="0FB40630"/>
    <w:rsid w:val="0FB943B4"/>
    <w:rsid w:val="0FC61EAF"/>
    <w:rsid w:val="0FCD2CF2"/>
    <w:rsid w:val="0FD75DA7"/>
    <w:rsid w:val="0FE73BB9"/>
    <w:rsid w:val="100E17BF"/>
    <w:rsid w:val="102419B9"/>
    <w:rsid w:val="104120A7"/>
    <w:rsid w:val="104319C6"/>
    <w:rsid w:val="10480352"/>
    <w:rsid w:val="10672EE2"/>
    <w:rsid w:val="106D1517"/>
    <w:rsid w:val="10744C35"/>
    <w:rsid w:val="107C2F9C"/>
    <w:rsid w:val="108A07AC"/>
    <w:rsid w:val="10971547"/>
    <w:rsid w:val="10975CE3"/>
    <w:rsid w:val="10A20654"/>
    <w:rsid w:val="10A533A2"/>
    <w:rsid w:val="10D27343"/>
    <w:rsid w:val="10F3583D"/>
    <w:rsid w:val="10FA1882"/>
    <w:rsid w:val="1101556E"/>
    <w:rsid w:val="110654ED"/>
    <w:rsid w:val="110800BA"/>
    <w:rsid w:val="11167474"/>
    <w:rsid w:val="1124264A"/>
    <w:rsid w:val="1135540B"/>
    <w:rsid w:val="113964D4"/>
    <w:rsid w:val="113A11AC"/>
    <w:rsid w:val="11413EB5"/>
    <w:rsid w:val="11457F75"/>
    <w:rsid w:val="114C18E8"/>
    <w:rsid w:val="11521085"/>
    <w:rsid w:val="115C4567"/>
    <w:rsid w:val="115E51F1"/>
    <w:rsid w:val="116A5F9A"/>
    <w:rsid w:val="116F7F76"/>
    <w:rsid w:val="117025D6"/>
    <w:rsid w:val="11713B3B"/>
    <w:rsid w:val="11734A28"/>
    <w:rsid w:val="117C074A"/>
    <w:rsid w:val="11B33A76"/>
    <w:rsid w:val="11B61FD5"/>
    <w:rsid w:val="11DC6F0A"/>
    <w:rsid w:val="11E300C9"/>
    <w:rsid w:val="11E867B7"/>
    <w:rsid w:val="11ED78BD"/>
    <w:rsid w:val="11FC25E7"/>
    <w:rsid w:val="120353AF"/>
    <w:rsid w:val="12046509"/>
    <w:rsid w:val="121314E1"/>
    <w:rsid w:val="121D3257"/>
    <w:rsid w:val="12320846"/>
    <w:rsid w:val="126B20DD"/>
    <w:rsid w:val="126D18B0"/>
    <w:rsid w:val="12847F6C"/>
    <w:rsid w:val="129266F2"/>
    <w:rsid w:val="12E00CDC"/>
    <w:rsid w:val="12E16949"/>
    <w:rsid w:val="12F603F4"/>
    <w:rsid w:val="12FF388A"/>
    <w:rsid w:val="130573B6"/>
    <w:rsid w:val="131A6F61"/>
    <w:rsid w:val="131B447D"/>
    <w:rsid w:val="131E7CEB"/>
    <w:rsid w:val="132517D1"/>
    <w:rsid w:val="13280C89"/>
    <w:rsid w:val="132F22CF"/>
    <w:rsid w:val="13314676"/>
    <w:rsid w:val="133239FE"/>
    <w:rsid w:val="134B05D2"/>
    <w:rsid w:val="1359194A"/>
    <w:rsid w:val="135B773B"/>
    <w:rsid w:val="135E24C2"/>
    <w:rsid w:val="13615BD7"/>
    <w:rsid w:val="13A04EC0"/>
    <w:rsid w:val="13A71342"/>
    <w:rsid w:val="13B53E4B"/>
    <w:rsid w:val="13B77C73"/>
    <w:rsid w:val="13BD3760"/>
    <w:rsid w:val="13D06513"/>
    <w:rsid w:val="13D4170A"/>
    <w:rsid w:val="13D52526"/>
    <w:rsid w:val="13DE7E4B"/>
    <w:rsid w:val="13E04BDC"/>
    <w:rsid w:val="13F867AE"/>
    <w:rsid w:val="1412009B"/>
    <w:rsid w:val="14560654"/>
    <w:rsid w:val="14635236"/>
    <w:rsid w:val="14644FFD"/>
    <w:rsid w:val="146459CF"/>
    <w:rsid w:val="146B0F38"/>
    <w:rsid w:val="14757535"/>
    <w:rsid w:val="147F2809"/>
    <w:rsid w:val="14825EC3"/>
    <w:rsid w:val="149D77A9"/>
    <w:rsid w:val="14AC6C66"/>
    <w:rsid w:val="14D45762"/>
    <w:rsid w:val="14F118C1"/>
    <w:rsid w:val="14F11903"/>
    <w:rsid w:val="150833AE"/>
    <w:rsid w:val="15087D07"/>
    <w:rsid w:val="151D5599"/>
    <w:rsid w:val="1520763E"/>
    <w:rsid w:val="152B6ADD"/>
    <w:rsid w:val="153C60E6"/>
    <w:rsid w:val="154F5F9A"/>
    <w:rsid w:val="15622278"/>
    <w:rsid w:val="1563584C"/>
    <w:rsid w:val="156B0BB4"/>
    <w:rsid w:val="156C7B27"/>
    <w:rsid w:val="15712396"/>
    <w:rsid w:val="157C0621"/>
    <w:rsid w:val="157D1630"/>
    <w:rsid w:val="158D1053"/>
    <w:rsid w:val="1590396A"/>
    <w:rsid w:val="15944F17"/>
    <w:rsid w:val="15A43A6E"/>
    <w:rsid w:val="15A460D1"/>
    <w:rsid w:val="15C37080"/>
    <w:rsid w:val="15CA28C9"/>
    <w:rsid w:val="15FD0ED7"/>
    <w:rsid w:val="160749D2"/>
    <w:rsid w:val="16091927"/>
    <w:rsid w:val="16117C70"/>
    <w:rsid w:val="16191435"/>
    <w:rsid w:val="16237A0F"/>
    <w:rsid w:val="16276B78"/>
    <w:rsid w:val="1634056B"/>
    <w:rsid w:val="163657AA"/>
    <w:rsid w:val="163B69ED"/>
    <w:rsid w:val="166F6F16"/>
    <w:rsid w:val="167040A8"/>
    <w:rsid w:val="168636A3"/>
    <w:rsid w:val="16BB4418"/>
    <w:rsid w:val="16C203E4"/>
    <w:rsid w:val="16C9771C"/>
    <w:rsid w:val="16D50703"/>
    <w:rsid w:val="16E76E5E"/>
    <w:rsid w:val="16FC0EC0"/>
    <w:rsid w:val="16FD5D13"/>
    <w:rsid w:val="170020C9"/>
    <w:rsid w:val="171441DD"/>
    <w:rsid w:val="17183C11"/>
    <w:rsid w:val="17213C7F"/>
    <w:rsid w:val="172C5A77"/>
    <w:rsid w:val="173915EA"/>
    <w:rsid w:val="17566E12"/>
    <w:rsid w:val="17573906"/>
    <w:rsid w:val="17731DAC"/>
    <w:rsid w:val="177D12FD"/>
    <w:rsid w:val="178C43CE"/>
    <w:rsid w:val="17A77BBC"/>
    <w:rsid w:val="17C305B9"/>
    <w:rsid w:val="17D4425A"/>
    <w:rsid w:val="17E36CD9"/>
    <w:rsid w:val="17E74823"/>
    <w:rsid w:val="17EB6469"/>
    <w:rsid w:val="17F017D6"/>
    <w:rsid w:val="17F95330"/>
    <w:rsid w:val="1802708E"/>
    <w:rsid w:val="18134C52"/>
    <w:rsid w:val="181D598E"/>
    <w:rsid w:val="181E67F3"/>
    <w:rsid w:val="18244CBC"/>
    <w:rsid w:val="18296F84"/>
    <w:rsid w:val="18332F30"/>
    <w:rsid w:val="18341123"/>
    <w:rsid w:val="184B11FE"/>
    <w:rsid w:val="184B4F53"/>
    <w:rsid w:val="18563D7A"/>
    <w:rsid w:val="18694B07"/>
    <w:rsid w:val="187B4C33"/>
    <w:rsid w:val="18821C94"/>
    <w:rsid w:val="188423C1"/>
    <w:rsid w:val="18A115F2"/>
    <w:rsid w:val="18BD5B65"/>
    <w:rsid w:val="18C715C6"/>
    <w:rsid w:val="18C74765"/>
    <w:rsid w:val="18D0076D"/>
    <w:rsid w:val="18D31872"/>
    <w:rsid w:val="19051451"/>
    <w:rsid w:val="191D305D"/>
    <w:rsid w:val="195751F1"/>
    <w:rsid w:val="19697F52"/>
    <w:rsid w:val="19700835"/>
    <w:rsid w:val="19834CF3"/>
    <w:rsid w:val="19872C02"/>
    <w:rsid w:val="19883E77"/>
    <w:rsid w:val="198910FA"/>
    <w:rsid w:val="1994611A"/>
    <w:rsid w:val="19A62412"/>
    <w:rsid w:val="19A62D3E"/>
    <w:rsid w:val="19A96FF4"/>
    <w:rsid w:val="19AE21FB"/>
    <w:rsid w:val="19C12B47"/>
    <w:rsid w:val="19C7155A"/>
    <w:rsid w:val="19CE32E9"/>
    <w:rsid w:val="19D73003"/>
    <w:rsid w:val="19F153F6"/>
    <w:rsid w:val="1A017148"/>
    <w:rsid w:val="1A017352"/>
    <w:rsid w:val="1A054B7B"/>
    <w:rsid w:val="1A14780A"/>
    <w:rsid w:val="1A1E28E7"/>
    <w:rsid w:val="1A242EEB"/>
    <w:rsid w:val="1A3857FE"/>
    <w:rsid w:val="1A400016"/>
    <w:rsid w:val="1A6740E7"/>
    <w:rsid w:val="1A8F0F79"/>
    <w:rsid w:val="1A9C38B0"/>
    <w:rsid w:val="1AB00B43"/>
    <w:rsid w:val="1AB4581B"/>
    <w:rsid w:val="1AB56D1C"/>
    <w:rsid w:val="1AB712B0"/>
    <w:rsid w:val="1AB839B7"/>
    <w:rsid w:val="1ACB709E"/>
    <w:rsid w:val="1ADA2DA2"/>
    <w:rsid w:val="1AFA2695"/>
    <w:rsid w:val="1B1D368E"/>
    <w:rsid w:val="1B244A55"/>
    <w:rsid w:val="1B27579B"/>
    <w:rsid w:val="1B2C7BB8"/>
    <w:rsid w:val="1B414765"/>
    <w:rsid w:val="1B465F47"/>
    <w:rsid w:val="1B73496A"/>
    <w:rsid w:val="1B812791"/>
    <w:rsid w:val="1B9518DF"/>
    <w:rsid w:val="1BBB7708"/>
    <w:rsid w:val="1BD23AA0"/>
    <w:rsid w:val="1BFF4B4E"/>
    <w:rsid w:val="1C047A66"/>
    <w:rsid w:val="1C1565F3"/>
    <w:rsid w:val="1C347798"/>
    <w:rsid w:val="1C357F31"/>
    <w:rsid w:val="1C3D245C"/>
    <w:rsid w:val="1C3E24D9"/>
    <w:rsid w:val="1C5E1659"/>
    <w:rsid w:val="1C5F15EB"/>
    <w:rsid w:val="1C6F5DAB"/>
    <w:rsid w:val="1C72726C"/>
    <w:rsid w:val="1C827D4A"/>
    <w:rsid w:val="1C997BBA"/>
    <w:rsid w:val="1C9B038B"/>
    <w:rsid w:val="1C9C62DB"/>
    <w:rsid w:val="1CA706EE"/>
    <w:rsid w:val="1CD973BA"/>
    <w:rsid w:val="1CDE7391"/>
    <w:rsid w:val="1CEF46B2"/>
    <w:rsid w:val="1CF17338"/>
    <w:rsid w:val="1CF21B9F"/>
    <w:rsid w:val="1D04295D"/>
    <w:rsid w:val="1D052829"/>
    <w:rsid w:val="1D186069"/>
    <w:rsid w:val="1D2410D6"/>
    <w:rsid w:val="1D3965DF"/>
    <w:rsid w:val="1D4F0B12"/>
    <w:rsid w:val="1D573B04"/>
    <w:rsid w:val="1D8C1D0E"/>
    <w:rsid w:val="1D8F1EC1"/>
    <w:rsid w:val="1D91023D"/>
    <w:rsid w:val="1DD851DB"/>
    <w:rsid w:val="1DDB7729"/>
    <w:rsid w:val="1DE10671"/>
    <w:rsid w:val="1DE91F0C"/>
    <w:rsid w:val="1DEF5227"/>
    <w:rsid w:val="1E0212D5"/>
    <w:rsid w:val="1E117C22"/>
    <w:rsid w:val="1E131720"/>
    <w:rsid w:val="1E147C8C"/>
    <w:rsid w:val="1E1D2BDF"/>
    <w:rsid w:val="1E284C82"/>
    <w:rsid w:val="1E3F6226"/>
    <w:rsid w:val="1E4E0D02"/>
    <w:rsid w:val="1E5F5354"/>
    <w:rsid w:val="1E90678C"/>
    <w:rsid w:val="1E945A92"/>
    <w:rsid w:val="1E9E74DB"/>
    <w:rsid w:val="1EA05E1C"/>
    <w:rsid w:val="1EA422EB"/>
    <w:rsid w:val="1EAA1801"/>
    <w:rsid w:val="1EB03F6A"/>
    <w:rsid w:val="1EC12DEA"/>
    <w:rsid w:val="1ECA556A"/>
    <w:rsid w:val="1EEE239B"/>
    <w:rsid w:val="1EF36B53"/>
    <w:rsid w:val="1EFB3851"/>
    <w:rsid w:val="1EFD7564"/>
    <w:rsid w:val="1F1C33D3"/>
    <w:rsid w:val="1F2D326F"/>
    <w:rsid w:val="1F31622F"/>
    <w:rsid w:val="1F402CD8"/>
    <w:rsid w:val="1F464F80"/>
    <w:rsid w:val="1F6972E7"/>
    <w:rsid w:val="1F75634C"/>
    <w:rsid w:val="1F763FF3"/>
    <w:rsid w:val="1F810B55"/>
    <w:rsid w:val="1F814E95"/>
    <w:rsid w:val="1F847A3F"/>
    <w:rsid w:val="1F8E73E1"/>
    <w:rsid w:val="1FBD4F03"/>
    <w:rsid w:val="1FC50D63"/>
    <w:rsid w:val="1FCF10D7"/>
    <w:rsid w:val="1FD22489"/>
    <w:rsid w:val="1FDB24BD"/>
    <w:rsid w:val="1FE93EBD"/>
    <w:rsid w:val="1FF30D14"/>
    <w:rsid w:val="1FF8599C"/>
    <w:rsid w:val="1FFB5AD1"/>
    <w:rsid w:val="20001D6A"/>
    <w:rsid w:val="200475E7"/>
    <w:rsid w:val="20216A13"/>
    <w:rsid w:val="203164A0"/>
    <w:rsid w:val="20341379"/>
    <w:rsid w:val="20342473"/>
    <w:rsid w:val="204171A6"/>
    <w:rsid w:val="20520870"/>
    <w:rsid w:val="20600F2F"/>
    <w:rsid w:val="20633136"/>
    <w:rsid w:val="20693866"/>
    <w:rsid w:val="2093392C"/>
    <w:rsid w:val="20937143"/>
    <w:rsid w:val="2094442C"/>
    <w:rsid w:val="20946376"/>
    <w:rsid w:val="20952B11"/>
    <w:rsid w:val="20A77A6F"/>
    <w:rsid w:val="20C07DCC"/>
    <w:rsid w:val="20F66CBE"/>
    <w:rsid w:val="20FB09F0"/>
    <w:rsid w:val="20FC2081"/>
    <w:rsid w:val="21210129"/>
    <w:rsid w:val="2124063A"/>
    <w:rsid w:val="21467CE4"/>
    <w:rsid w:val="214C43DB"/>
    <w:rsid w:val="214D3E8D"/>
    <w:rsid w:val="21542C2B"/>
    <w:rsid w:val="21663FAF"/>
    <w:rsid w:val="217006F9"/>
    <w:rsid w:val="217212AB"/>
    <w:rsid w:val="21947D56"/>
    <w:rsid w:val="21A06988"/>
    <w:rsid w:val="21AB4A10"/>
    <w:rsid w:val="21AC4FEF"/>
    <w:rsid w:val="21CD5197"/>
    <w:rsid w:val="21D35103"/>
    <w:rsid w:val="21E86E77"/>
    <w:rsid w:val="21F2668D"/>
    <w:rsid w:val="220635BA"/>
    <w:rsid w:val="22146687"/>
    <w:rsid w:val="2224697A"/>
    <w:rsid w:val="2229435D"/>
    <w:rsid w:val="22300434"/>
    <w:rsid w:val="224D049E"/>
    <w:rsid w:val="226F0586"/>
    <w:rsid w:val="22755C5F"/>
    <w:rsid w:val="22796671"/>
    <w:rsid w:val="227B40E5"/>
    <w:rsid w:val="22867C3A"/>
    <w:rsid w:val="22B00AE7"/>
    <w:rsid w:val="22B233FF"/>
    <w:rsid w:val="22BF7ADC"/>
    <w:rsid w:val="22CA75F2"/>
    <w:rsid w:val="22D90EA5"/>
    <w:rsid w:val="22E42D5E"/>
    <w:rsid w:val="22F15781"/>
    <w:rsid w:val="230969DA"/>
    <w:rsid w:val="23226249"/>
    <w:rsid w:val="232F7793"/>
    <w:rsid w:val="23326A28"/>
    <w:rsid w:val="233F0BF1"/>
    <w:rsid w:val="237F50AD"/>
    <w:rsid w:val="2382414E"/>
    <w:rsid w:val="23837EB9"/>
    <w:rsid w:val="239C7E09"/>
    <w:rsid w:val="23A25B19"/>
    <w:rsid w:val="23A57C32"/>
    <w:rsid w:val="23AB5B24"/>
    <w:rsid w:val="23DC3015"/>
    <w:rsid w:val="23E24C20"/>
    <w:rsid w:val="23F21EB2"/>
    <w:rsid w:val="23FB448B"/>
    <w:rsid w:val="24206866"/>
    <w:rsid w:val="242464D7"/>
    <w:rsid w:val="24250A0D"/>
    <w:rsid w:val="242C62B5"/>
    <w:rsid w:val="24315D98"/>
    <w:rsid w:val="243548D8"/>
    <w:rsid w:val="24373557"/>
    <w:rsid w:val="243761D2"/>
    <w:rsid w:val="24632B11"/>
    <w:rsid w:val="247F3C32"/>
    <w:rsid w:val="24812C0F"/>
    <w:rsid w:val="24821157"/>
    <w:rsid w:val="24B94FD8"/>
    <w:rsid w:val="24BE65E8"/>
    <w:rsid w:val="24BF457A"/>
    <w:rsid w:val="24C20884"/>
    <w:rsid w:val="24C21330"/>
    <w:rsid w:val="24CA0936"/>
    <w:rsid w:val="24D44926"/>
    <w:rsid w:val="24D55695"/>
    <w:rsid w:val="24F84631"/>
    <w:rsid w:val="24FB304F"/>
    <w:rsid w:val="250F6D49"/>
    <w:rsid w:val="25457D5B"/>
    <w:rsid w:val="254B1396"/>
    <w:rsid w:val="254E6CA3"/>
    <w:rsid w:val="25581ACD"/>
    <w:rsid w:val="25694173"/>
    <w:rsid w:val="2585038B"/>
    <w:rsid w:val="25880FBB"/>
    <w:rsid w:val="25884FA4"/>
    <w:rsid w:val="259B0402"/>
    <w:rsid w:val="25AC6343"/>
    <w:rsid w:val="25C41089"/>
    <w:rsid w:val="25C71266"/>
    <w:rsid w:val="25C96E16"/>
    <w:rsid w:val="25CC3CE2"/>
    <w:rsid w:val="25D200EA"/>
    <w:rsid w:val="25DF379A"/>
    <w:rsid w:val="25FC42B7"/>
    <w:rsid w:val="26006848"/>
    <w:rsid w:val="260148FA"/>
    <w:rsid w:val="260627C0"/>
    <w:rsid w:val="261A3720"/>
    <w:rsid w:val="261E1685"/>
    <w:rsid w:val="26377F90"/>
    <w:rsid w:val="26415327"/>
    <w:rsid w:val="26551729"/>
    <w:rsid w:val="2657733F"/>
    <w:rsid w:val="26670033"/>
    <w:rsid w:val="2679588E"/>
    <w:rsid w:val="26970422"/>
    <w:rsid w:val="26B96C58"/>
    <w:rsid w:val="26BC0F61"/>
    <w:rsid w:val="26C836CA"/>
    <w:rsid w:val="26CB7EBB"/>
    <w:rsid w:val="26D0577E"/>
    <w:rsid w:val="26D20C6E"/>
    <w:rsid w:val="26D42106"/>
    <w:rsid w:val="26E168A8"/>
    <w:rsid w:val="26F84E79"/>
    <w:rsid w:val="270428DC"/>
    <w:rsid w:val="272C2C4B"/>
    <w:rsid w:val="27313173"/>
    <w:rsid w:val="273E210D"/>
    <w:rsid w:val="27416097"/>
    <w:rsid w:val="274337C8"/>
    <w:rsid w:val="2753476F"/>
    <w:rsid w:val="275B365D"/>
    <w:rsid w:val="277B0ACA"/>
    <w:rsid w:val="27860E25"/>
    <w:rsid w:val="27B14598"/>
    <w:rsid w:val="27B87C10"/>
    <w:rsid w:val="27BE503A"/>
    <w:rsid w:val="27CC5BA4"/>
    <w:rsid w:val="27D76E5E"/>
    <w:rsid w:val="27D97459"/>
    <w:rsid w:val="27E85AED"/>
    <w:rsid w:val="27EE1E17"/>
    <w:rsid w:val="27EF3FC5"/>
    <w:rsid w:val="27F018E2"/>
    <w:rsid w:val="27F534A6"/>
    <w:rsid w:val="280534B0"/>
    <w:rsid w:val="28157443"/>
    <w:rsid w:val="28206CFB"/>
    <w:rsid w:val="2822247A"/>
    <w:rsid w:val="282C1629"/>
    <w:rsid w:val="28325780"/>
    <w:rsid w:val="284E1C9C"/>
    <w:rsid w:val="28542C02"/>
    <w:rsid w:val="285848B2"/>
    <w:rsid w:val="285D44C9"/>
    <w:rsid w:val="28680E26"/>
    <w:rsid w:val="286B5AEE"/>
    <w:rsid w:val="286D532E"/>
    <w:rsid w:val="288271A1"/>
    <w:rsid w:val="289137EF"/>
    <w:rsid w:val="289347F6"/>
    <w:rsid w:val="28BA58E0"/>
    <w:rsid w:val="28CF087E"/>
    <w:rsid w:val="28E6568B"/>
    <w:rsid w:val="28E82263"/>
    <w:rsid w:val="28E87C60"/>
    <w:rsid w:val="29177E9C"/>
    <w:rsid w:val="291F0FEC"/>
    <w:rsid w:val="29282B4F"/>
    <w:rsid w:val="29437567"/>
    <w:rsid w:val="295A49E5"/>
    <w:rsid w:val="29931908"/>
    <w:rsid w:val="29963442"/>
    <w:rsid w:val="29C46BCB"/>
    <w:rsid w:val="29CE476A"/>
    <w:rsid w:val="29CE73A8"/>
    <w:rsid w:val="29D43FBA"/>
    <w:rsid w:val="29DC6078"/>
    <w:rsid w:val="29E9437C"/>
    <w:rsid w:val="29F9034A"/>
    <w:rsid w:val="2A0074CC"/>
    <w:rsid w:val="2A040791"/>
    <w:rsid w:val="2A0D65C4"/>
    <w:rsid w:val="2A132B4F"/>
    <w:rsid w:val="2A1928D4"/>
    <w:rsid w:val="2A1E0E96"/>
    <w:rsid w:val="2A2B1838"/>
    <w:rsid w:val="2A37641A"/>
    <w:rsid w:val="2A511E6B"/>
    <w:rsid w:val="2A6F5A3A"/>
    <w:rsid w:val="2A7B13ED"/>
    <w:rsid w:val="2A832A9A"/>
    <w:rsid w:val="2A870F23"/>
    <w:rsid w:val="2A9C497F"/>
    <w:rsid w:val="2A9E3CE6"/>
    <w:rsid w:val="2AAC0A26"/>
    <w:rsid w:val="2ABE53A4"/>
    <w:rsid w:val="2ACA2728"/>
    <w:rsid w:val="2ADF10CB"/>
    <w:rsid w:val="2AFA7B9D"/>
    <w:rsid w:val="2B0B2644"/>
    <w:rsid w:val="2B22149E"/>
    <w:rsid w:val="2B3C5BFC"/>
    <w:rsid w:val="2B49667C"/>
    <w:rsid w:val="2B4D00B1"/>
    <w:rsid w:val="2B600A2A"/>
    <w:rsid w:val="2B78325E"/>
    <w:rsid w:val="2B786BE1"/>
    <w:rsid w:val="2B7C2737"/>
    <w:rsid w:val="2B8220A9"/>
    <w:rsid w:val="2B8C2CFD"/>
    <w:rsid w:val="2B8D52FE"/>
    <w:rsid w:val="2B9178BB"/>
    <w:rsid w:val="2B935721"/>
    <w:rsid w:val="2BAB74C2"/>
    <w:rsid w:val="2BBF25A9"/>
    <w:rsid w:val="2BC03D82"/>
    <w:rsid w:val="2BC241C4"/>
    <w:rsid w:val="2BD14258"/>
    <w:rsid w:val="2BD231DE"/>
    <w:rsid w:val="2BE23B66"/>
    <w:rsid w:val="2BEB7537"/>
    <w:rsid w:val="2BFD73BE"/>
    <w:rsid w:val="2C116B8A"/>
    <w:rsid w:val="2C1B0109"/>
    <w:rsid w:val="2C2766AD"/>
    <w:rsid w:val="2C5764FE"/>
    <w:rsid w:val="2C5E347B"/>
    <w:rsid w:val="2C616DA4"/>
    <w:rsid w:val="2C792DD5"/>
    <w:rsid w:val="2C8E3745"/>
    <w:rsid w:val="2C916B6C"/>
    <w:rsid w:val="2C933D3F"/>
    <w:rsid w:val="2C9C2597"/>
    <w:rsid w:val="2C9D0036"/>
    <w:rsid w:val="2CAC14B7"/>
    <w:rsid w:val="2CB405EB"/>
    <w:rsid w:val="2CB734FD"/>
    <w:rsid w:val="2CC00994"/>
    <w:rsid w:val="2CEA200C"/>
    <w:rsid w:val="2CFD6405"/>
    <w:rsid w:val="2CFF571F"/>
    <w:rsid w:val="2D0831CA"/>
    <w:rsid w:val="2D4C0451"/>
    <w:rsid w:val="2D4C67E9"/>
    <w:rsid w:val="2D632182"/>
    <w:rsid w:val="2D635EF7"/>
    <w:rsid w:val="2D661D87"/>
    <w:rsid w:val="2D6B41F7"/>
    <w:rsid w:val="2D920183"/>
    <w:rsid w:val="2D9F42E6"/>
    <w:rsid w:val="2DB573B3"/>
    <w:rsid w:val="2DBD2A94"/>
    <w:rsid w:val="2DC61C71"/>
    <w:rsid w:val="2DCD0EE7"/>
    <w:rsid w:val="2DDF5AD3"/>
    <w:rsid w:val="2DE7707C"/>
    <w:rsid w:val="2DE8135B"/>
    <w:rsid w:val="2DE86ACE"/>
    <w:rsid w:val="2DEF4738"/>
    <w:rsid w:val="2E034F8A"/>
    <w:rsid w:val="2E0B68B2"/>
    <w:rsid w:val="2E227744"/>
    <w:rsid w:val="2E2B629D"/>
    <w:rsid w:val="2E346247"/>
    <w:rsid w:val="2E453E9D"/>
    <w:rsid w:val="2E57206C"/>
    <w:rsid w:val="2E7E3408"/>
    <w:rsid w:val="2E895FED"/>
    <w:rsid w:val="2E9E7B95"/>
    <w:rsid w:val="2EA03469"/>
    <w:rsid w:val="2EBB4496"/>
    <w:rsid w:val="2EC70F10"/>
    <w:rsid w:val="2ED026F0"/>
    <w:rsid w:val="2EE27EE6"/>
    <w:rsid w:val="2EF46C49"/>
    <w:rsid w:val="2EF557AA"/>
    <w:rsid w:val="2F0947B1"/>
    <w:rsid w:val="2F0D65E3"/>
    <w:rsid w:val="2F0E3F0F"/>
    <w:rsid w:val="2F127E44"/>
    <w:rsid w:val="2F13605B"/>
    <w:rsid w:val="2F151849"/>
    <w:rsid w:val="2F227543"/>
    <w:rsid w:val="2F2C79D8"/>
    <w:rsid w:val="2F38491E"/>
    <w:rsid w:val="2F593CC1"/>
    <w:rsid w:val="2F625E2E"/>
    <w:rsid w:val="2F82496B"/>
    <w:rsid w:val="2FA04C4A"/>
    <w:rsid w:val="2FCE71CF"/>
    <w:rsid w:val="2FD3596A"/>
    <w:rsid w:val="2FE156F4"/>
    <w:rsid w:val="2FEF4BC6"/>
    <w:rsid w:val="30032DA4"/>
    <w:rsid w:val="30186799"/>
    <w:rsid w:val="3018798F"/>
    <w:rsid w:val="301F4352"/>
    <w:rsid w:val="30207E8A"/>
    <w:rsid w:val="302A0AE8"/>
    <w:rsid w:val="302C6508"/>
    <w:rsid w:val="304C4A40"/>
    <w:rsid w:val="30566FB8"/>
    <w:rsid w:val="305B5F70"/>
    <w:rsid w:val="305D3E87"/>
    <w:rsid w:val="306C6828"/>
    <w:rsid w:val="306D27F2"/>
    <w:rsid w:val="307D51EB"/>
    <w:rsid w:val="30861E02"/>
    <w:rsid w:val="308C3C2E"/>
    <w:rsid w:val="308E4C7C"/>
    <w:rsid w:val="30B35AE1"/>
    <w:rsid w:val="30B54EDF"/>
    <w:rsid w:val="30CD2B8A"/>
    <w:rsid w:val="30DF4FAE"/>
    <w:rsid w:val="30E52E92"/>
    <w:rsid w:val="30E97EEF"/>
    <w:rsid w:val="30FB7A24"/>
    <w:rsid w:val="3101378F"/>
    <w:rsid w:val="310C2440"/>
    <w:rsid w:val="311D7B45"/>
    <w:rsid w:val="31296BCA"/>
    <w:rsid w:val="312C13FA"/>
    <w:rsid w:val="3131270E"/>
    <w:rsid w:val="31327E13"/>
    <w:rsid w:val="315240B5"/>
    <w:rsid w:val="31667085"/>
    <w:rsid w:val="31797795"/>
    <w:rsid w:val="317B2C40"/>
    <w:rsid w:val="31A31869"/>
    <w:rsid w:val="31A63D28"/>
    <w:rsid w:val="31C76AC1"/>
    <w:rsid w:val="31CF4CEB"/>
    <w:rsid w:val="31D85E04"/>
    <w:rsid w:val="31DE1D2B"/>
    <w:rsid w:val="31E553F1"/>
    <w:rsid w:val="31E648E3"/>
    <w:rsid w:val="31F52D93"/>
    <w:rsid w:val="32026510"/>
    <w:rsid w:val="320F0BF2"/>
    <w:rsid w:val="32211AF8"/>
    <w:rsid w:val="322D3128"/>
    <w:rsid w:val="323479E1"/>
    <w:rsid w:val="3243064F"/>
    <w:rsid w:val="32461D68"/>
    <w:rsid w:val="324E2AD9"/>
    <w:rsid w:val="3253790E"/>
    <w:rsid w:val="32590700"/>
    <w:rsid w:val="32684042"/>
    <w:rsid w:val="327741A8"/>
    <w:rsid w:val="329C47BE"/>
    <w:rsid w:val="329E0FE1"/>
    <w:rsid w:val="329F4321"/>
    <w:rsid w:val="32B1265B"/>
    <w:rsid w:val="32C015FA"/>
    <w:rsid w:val="32C70F1B"/>
    <w:rsid w:val="32D702E3"/>
    <w:rsid w:val="32D90A59"/>
    <w:rsid w:val="32DD346D"/>
    <w:rsid w:val="32E60A0B"/>
    <w:rsid w:val="32FC2AE8"/>
    <w:rsid w:val="3318706C"/>
    <w:rsid w:val="331B6D12"/>
    <w:rsid w:val="33476B96"/>
    <w:rsid w:val="335273C7"/>
    <w:rsid w:val="337733F3"/>
    <w:rsid w:val="3383601A"/>
    <w:rsid w:val="33880D34"/>
    <w:rsid w:val="338E5554"/>
    <w:rsid w:val="338F3C37"/>
    <w:rsid w:val="339248FA"/>
    <w:rsid w:val="339B7B6E"/>
    <w:rsid w:val="33A9568C"/>
    <w:rsid w:val="33C91972"/>
    <w:rsid w:val="33CB3ED4"/>
    <w:rsid w:val="33D8076D"/>
    <w:rsid w:val="33EA164D"/>
    <w:rsid w:val="33F67258"/>
    <w:rsid w:val="33F72DC2"/>
    <w:rsid w:val="33FD2A27"/>
    <w:rsid w:val="33FF4994"/>
    <w:rsid w:val="34024949"/>
    <w:rsid w:val="34167C2B"/>
    <w:rsid w:val="342F54FE"/>
    <w:rsid w:val="34344A32"/>
    <w:rsid w:val="3449132C"/>
    <w:rsid w:val="344B79AD"/>
    <w:rsid w:val="345C3E28"/>
    <w:rsid w:val="34821EF0"/>
    <w:rsid w:val="34904772"/>
    <w:rsid w:val="34991684"/>
    <w:rsid w:val="349B41DB"/>
    <w:rsid w:val="34B658ED"/>
    <w:rsid w:val="34C7513D"/>
    <w:rsid w:val="34CD673F"/>
    <w:rsid w:val="34D56CCF"/>
    <w:rsid w:val="34E4612F"/>
    <w:rsid w:val="34EA0FA5"/>
    <w:rsid w:val="34EF2910"/>
    <w:rsid w:val="34EF5CF3"/>
    <w:rsid w:val="351006AE"/>
    <w:rsid w:val="35137875"/>
    <w:rsid w:val="35171C52"/>
    <w:rsid w:val="35484509"/>
    <w:rsid w:val="356442D1"/>
    <w:rsid w:val="35652DD0"/>
    <w:rsid w:val="35663D1D"/>
    <w:rsid w:val="356E4684"/>
    <w:rsid w:val="35754253"/>
    <w:rsid w:val="357B0005"/>
    <w:rsid w:val="35867DDD"/>
    <w:rsid w:val="358E41CB"/>
    <w:rsid w:val="35915AF8"/>
    <w:rsid w:val="35A0244D"/>
    <w:rsid w:val="35A14F1E"/>
    <w:rsid w:val="35A17749"/>
    <w:rsid w:val="35B41A77"/>
    <w:rsid w:val="35B4361F"/>
    <w:rsid w:val="35BC46C2"/>
    <w:rsid w:val="35D9710F"/>
    <w:rsid w:val="35E66429"/>
    <w:rsid w:val="35F10B11"/>
    <w:rsid w:val="35F258C6"/>
    <w:rsid w:val="3608342F"/>
    <w:rsid w:val="36131FF0"/>
    <w:rsid w:val="361D6BCE"/>
    <w:rsid w:val="361E6BEE"/>
    <w:rsid w:val="363065DE"/>
    <w:rsid w:val="36343CF2"/>
    <w:rsid w:val="3636571C"/>
    <w:rsid w:val="363E4415"/>
    <w:rsid w:val="36494D78"/>
    <w:rsid w:val="3668762C"/>
    <w:rsid w:val="366B0749"/>
    <w:rsid w:val="368A0BE9"/>
    <w:rsid w:val="36903938"/>
    <w:rsid w:val="36951A23"/>
    <w:rsid w:val="36991760"/>
    <w:rsid w:val="36995B7D"/>
    <w:rsid w:val="36AF33D7"/>
    <w:rsid w:val="36B34C9D"/>
    <w:rsid w:val="36B74E75"/>
    <w:rsid w:val="36B85240"/>
    <w:rsid w:val="36B85BE5"/>
    <w:rsid w:val="36DB74AB"/>
    <w:rsid w:val="36DD4313"/>
    <w:rsid w:val="36E0088C"/>
    <w:rsid w:val="36EB5BA9"/>
    <w:rsid w:val="36EC0942"/>
    <w:rsid w:val="36F67817"/>
    <w:rsid w:val="37131672"/>
    <w:rsid w:val="37184396"/>
    <w:rsid w:val="371A5592"/>
    <w:rsid w:val="37203E23"/>
    <w:rsid w:val="373734D0"/>
    <w:rsid w:val="37604A30"/>
    <w:rsid w:val="3763272A"/>
    <w:rsid w:val="3797471A"/>
    <w:rsid w:val="379C6E0E"/>
    <w:rsid w:val="37AC2FD8"/>
    <w:rsid w:val="37C11AC5"/>
    <w:rsid w:val="37C80770"/>
    <w:rsid w:val="37CD7386"/>
    <w:rsid w:val="37E03219"/>
    <w:rsid w:val="37E17C29"/>
    <w:rsid w:val="37E97456"/>
    <w:rsid w:val="37FA6C6C"/>
    <w:rsid w:val="380817DE"/>
    <w:rsid w:val="38154D8F"/>
    <w:rsid w:val="38284C34"/>
    <w:rsid w:val="3851711B"/>
    <w:rsid w:val="388D5ADF"/>
    <w:rsid w:val="388E3771"/>
    <w:rsid w:val="38AC3248"/>
    <w:rsid w:val="38BC0DF0"/>
    <w:rsid w:val="38DA0485"/>
    <w:rsid w:val="38E01F8C"/>
    <w:rsid w:val="38E857BD"/>
    <w:rsid w:val="38F04A0D"/>
    <w:rsid w:val="38F8793E"/>
    <w:rsid w:val="38FE1C68"/>
    <w:rsid w:val="390E3AE9"/>
    <w:rsid w:val="39107E02"/>
    <w:rsid w:val="3914549A"/>
    <w:rsid w:val="391E66D2"/>
    <w:rsid w:val="391F6A37"/>
    <w:rsid w:val="39200B75"/>
    <w:rsid w:val="392B08C2"/>
    <w:rsid w:val="39404415"/>
    <w:rsid w:val="3940448E"/>
    <w:rsid w:val="39435847"/>
    <w:rsid w:val="39442B9C"/>
    <w:rsid w:val="39473274"/>
    <w:rsid w:val="39567198"/>
    <w:rsid w:val="396F6205"/>
    <w:rsid w:val="39755AA3"/>
    <w:rsid w:val="397B5019"/>
    <w:rsid w:val="397E3FEF"/>
    <w:rsid w:val="397E52A3"/>
    <w:rsid w:val="39850165"/>
    <w:rsid w:val="39C9622C"/>
    <w:rsid w:val="39CE7353"/>
    <w:rsid w:val="39CF6A76"/>
    <w:rsid w:val="39FF11A8"/>
    <w:rsid w:val="3A0B4605"/>
    <w:rsid w:val="3A433E47"/>
    <w:rsid w:val="3A4D1F60"/>
    <w:rsid w:val="3A500F5E"/>
    <w:rsid w:val="3A520299"/>
    <w:rsid w:val="3A5833FF"/>
    <w:rsid w:val="3A685417"/>
    <w:rsid w:val="3A8C2D55"/>
    <w:rsid w:val="3A932C02"/>
    <w:rsid w:val="3A986BA1"/>
    <w:rsid w:val="3A9A363D"/>
    <w:rsid w:val="3AA41CE2"/>
    <w:rsid w:val="3AA66FB1"/>
    <w:rsid w:val="3AAF03E5"/>
    <w:rsid w:val="3AD75B78"/>
    <w:rsid w:val="3AE11556"/>
    <w:rsid w:val="3AF34E61"/>
    <w:rsid w:val="3AF9545B"/>
    <w:rsid w:val="3B0247DF"/>
    <w:rsid w:val="3B0975D3"/>
    <w:rsid w:val="3B0C5667"/>
    <w:rsid w:val="3B2144DE"/>
    <w:rsid w:val="3B271BB3"/>
    <w:rsid w:val="3B47109F"/>
    <w:rsid w:val="3B685429"/>
    <w:rsid w:val="3B76182C"/>
    <w:rsid w:val="3B791C7B"/>
    <w:rsid w:val="3B7C09AB"/>
    <w:rsid w:val="3B8C5CE0"/>
    <w:rsid w:val="3B8F0758"/>
    <w:rsid w:val="3B925CF8"/>
    <w:rsid w:val="3B9D6900"/>
    <w:rsid w:val="3BB36553"/>
    <w:rsid w:val="3BB80978"/>
    <w:rsid w:val="3BC27489"/>
    <w:rsid w:val="3BC56B44"/>
    <w:rsid w:val="3BDC4114"/>
    <w:rsid w:val="3BDC5916"/>
    <w:rsid w:val="3BE32C74"/>
    <w:rsid w:val="3BE67A2A"/>
    <w:rsid w:val="3BF61CDD"/>
    <w:rsid w:val="3BF64C22"/>
    <w:rsid w:val="3C0830BE"/>
    <w:rsid w:val="3C121F7E"/>
    <w:rsid w:val="3C124CAA"/>
    <w:rsid w:val="3C206F32"/>
    <w:rsid w:val="3C265928"/>
    <w:rsid w:val="3C2F3FA5"/>
    <w:rsid w:val="3C365496"/>
    <w:rsid w:val="3C3B21C5"/>
    <w:rsid w:val="3C48219D"/>
    <w:rsid w:val="3C4E3F65"/>
    <w:rsid w:val="3C564322"/>
    <w:rsid w:val="3C822D72"/>
    <w:rsid w:val="3C830A2A"/>
    <w:rsid w:val="3C973F23"/>
    <w:rsid w:val="3CA14B3A"/>
    <w:rsid w:val="3CB32B0A"/>
    <w:rsid w:val="3CB656C6"/>
    <w:rsid w:val="3CB97124"/>
    <w:rsid w:val="3CDE5B74"/>
    <w:rsid w:val="3CE92848"/>
    <w:rsid w:val="3CF607BD"/>
    <w:rsid w:val="3D0523D7"/>
    <w:rsid w:val="3D0B33B1"/>
    <w:rsid w:val="3D156221"/>
    <w:rsid w:val="3D1D3286"/>
    <w:rsid w:val="3D2862C7"/>
    <w:rsid w:val="3D2E1FE1"/>
    <w:rsid w:val="3D305853"/>
    <w:rsid w:val="3D330AD9"/>
    <w:rsid w:val="3D3538BB"/>
    <w:rsid w:val="3D4938AF"/>
    <w:rsid w:val="3D682FD1"/>
    <w:rsid w:val="3DA23C2C"/>
    <w:rsid w:val="3DA72A3F"/>
    <w:rsid w:val="3DA73BB2"/>
    <w:rsid w:val="3DC61C2A"/>
    <w:rsid w:val="3DC71B8F"/>
    <w:rsid w:val="3DCE2808"/>
    <w:rsid w:val="3DDB2A04"/>
    <w:rsid w:val="3DE6617A"/>
    <w:rsid w:val="3DE73122"/>
    <w:rsid w:val="3DFC785C"/>
    <w:rsid w:val="3E0B3102"/>
    <w:rsid w:val="3E272689"/>
    <w:rsid w:val="3E2A7A12"/>
    <w:rsid w:val="3E362DA9"/>
    <w:rsid w:val="3E4E1985"/>
    <w:rsid w:val="3E5173E4"/>
    <w:rsid w:val="3E53420F"/>
    <w:rsid w:val="3E6B19E0"/>
    <w:rsid w:val="3E74513A"/>
    <w:rsid w:val="3E7E2816"/>
    <w:rsid w:val="3E7E3E7C"/>
    <w:rsid w:val="3E86440F"/>
    <w:rsid w:val="3E904058"/>
    <w:rsid w:val="3EA63CBA"/>
    <w:rsid w:val="3EB072AF"/>
    <w:rsid w:val="3EB3745A"/>
    <w:rsid w:val="3ECE66B1"/>
    <w:rsid w:val="3ED4191B"/>
    <w:rsid w:val="3EED07DC"/>
    <w:rsid w:val="3EF409A9"/>
    <w:rsid w:val="3EF536C7"/>
    <w:rsid w:val="3EF664B3"/>
    <w:rsid w:val="3F053FE2"/>
    <w:rsid w:val="3F1A3661"/>
    <w:rsid w:val="3F1E77D1"/>
    <w:rsid w:val="3F353AD3"/>
    <w:rsid w:val="3F35586D"/>
    <w:rsid w:val="3F365DCB"/>
    <w:rsid w:val="3F3D1933"/>
    <w:rsid w:val="3F427865"/>
    <w:rsid w:val="3F5A3B2F"/>
    <w:rsid w:val="3F913B71"/>
    <w:rsid w:val="3F955C45"/>
    <w:rsid w:val="3F984BC0"/>
    <w:rsid w:val="3F9E55B5"/>
    <w:rsid w:val="3FBA3029"/>
    <w:rsid w:val="3FBE45D7"/>
    <w:rsid w:val="3FF10C2C"/>
    <w:rsid w:val="3FF7509C"/>
    <w:rsid w:val="3FF866B0"/>
    <w:rsid w:val="3FFD3EFF"/>
    <w:rsid w:val="3FFE24B9"/>
    <w:rsid w:val="40010933"/>
    <w:rsid w:val="400C5157"/>
    <w:rsid w:val="40217464"/>
    <w:rsid w:val="402D44A4"/>
    <w:rsid w:val="402F19E3"/>
    <w:rsid w:val="403D237F"/>
    <w:rsid w:val="40406DED"/>
    <w:rsid w:val="40491F18"/>
    <w:rsid w:val="40582208"/>
    <w:rsid w:val="405B25FD"/>
    <w:rsid w:val="405C7B23"/>
    <w:rsid w:val="40611883"/>
    <w:rsid w:val="406B2933"/>
    <w:rsid w:val="4072130F"/>
    <w:rsid w:val="40786E9F"/>
    <w:rsid w:val="407B193B"/>
    <w:rsid w:val="407E72E6"/>
    <w:rsid w:val="40A125C6"/>
    <w:rsid w:val="40A51654"/>
    <w:rsid w:val="40C03E5C"/>
    <w:rsid w:val="40C608CD"/>
    <w:rsid w:val="40C63166"/>
    <w:rsid w:val="40CB6CFD"/>
    <w:rsid w:val="40CC4D72"/>
    <w:rsid w:val="40F8359F"/>
    <w:rsid w:val="40F87A08"/>
    <w:rsid w:val="410C2436"/>
    <w:rsid w:val="410D67CD"/>
    <w:rsid w:val="411F4650"/>
    <w:rsid w:val="412413CB"/>
    <w:rsid w:val="414032B4"/>
    <w:rsid w:val="41451E43"/>
    <w:rsid w:val="41467182"/>
    <w:rsid w:val="415642BF"/>
    <w:rsid w:val="415F6F8D"/>
    <w:rsid w:val="416166EA"/>
    <w:rsid w:val="416B5670"/>
    <w:rsid w:val="41AF7BC4"/>
    <w:rsid w:val="41B56954"/>
    <w:rsid w:val="41C44022"/>
    <w:rsid w:val="41C51883"/>
    <w:rsid w:val="41CB42CC"/>
    <w:rsid w:val="41DA6112"/>
    <w:rsid w:val="41DB01EC"/>
    <w:rsid w:val="41E00346"/>
    <w:rsid w:val="41E14D06"/>
    <w:rsid w:val="41E14DD2"/>
    <w:rsid w:val="41E250DA"/>
    <w:rsid w:val="41F70312"/>
    <w:rsid w:val="420E02EC"/>
    <w:rsid w:val="420F5ECC"/>
    <w:rsid w:val="421A69E1"/>
    <w:rsid w:val="42244427"/>
    <w:rsid w:val="42277655"/>
    <w:rsid w:val="422A695F"/>
    <w:rsid w:val="422B75C9"/>
    <w:rsid w:val="42521F29"/>
    <w:rsid w:val="42683FE1"/>
    <w:rsid w:val="426A73CF"/>
    <w:rsid w:val="42780DC4"/>
    <w:rsid w:val="427C49DB"/>
    <w:rsid w:val="429E3E61"/>
    <w:rsid w:val="42AB5632"/>
    <w:rsid w:val="42BB3A69"/>
    <w:rsid w:val="42BF51DB"/>
    <w:rsid w:val="42D93EDA"/>
    <w:rsid w:val="42DD1E5F"/>
    <w:rsid w:val="42E65E50"/>
    <w:rsid w:val="42EB431F"/>
    <w:rsid w:val="42F2149A"/>
    <w:rsid w:val="43114F6D"/>
    <w:rsid w:val="431D536B"/>
    <w:rsid w:val="432179AF"/>
    <w:rsid w:val="433954B3"/>
    <w:rsid w:val="43396CEA"/>
    <w:rsid w:val="434060F5"/>
    <w:rsid w:val="435B2665"/>
    <w:rsid w:val="43682381"/>
    <w:rsid w:val="43683171"/>
    <w:rsid w:val="43705423"/>
    <w:rsid w:val="437B1616"/>
    <w:rsid w:val="43CC4851"/>
    <w:rsid w:val="43D87090"/>
    <w:rsid w:val="43DC28A7"/>
    <w:rsid w:val="442168A3"/>
    <w:rsid w:val="44220D6C"/>
    <w:rsid w:val="443919C2"/>
    <w:rsid w:val="444012F4"/>
    <w:rsid w:val="444C3227"/>
    <w:rsid w:val="447C3D1B"/>
    <w:rsid w:val="448861B8"/>
    <w:rsid w:val="449D68FF"/>
    <w:rsid w:val="44A31EF7"/>
    <w:rsid w:val="44A77378"/>
    <w:rsid w:val="44C20635"/>
    <w:rsid w:val="44C340C3"/>
    <w:rsid w:val="44C53E94"/>
    <w:rsid w:val="44C74F3F"/>
    <w:rsid w:val="44D26F72"/>
    <w:rsid w:val="44EE0F1A"/>
    <w:rsid w:val="44EF2AAE"/>
    <w:rsid w:val="44FA1C0E"/>
    <w:rsid w:val="451D2DCF"/>
    <w:rsid w:val="451E3B4A"/>
    <w:rsid w:val="451F5784"/>
    <w:rsid w:val="4527649D"/>
    <w:rsid w:val="454144EE"/>
    <w:rsid w:val="454D218A"/>
    <w:rsid w:val="4552425C"/>
    <w:rsid w:val="45702BE8"/>
    <w:rsid w:val="45840EDA"/>
    <w:rsid w:val="459763F4"/>
    <w:rsid w:val="45A11B71"/>
    <w:rsid w:val="45BB5398"/>
    <w:rsid w:val="45C4737E"/>
    <w:rsid w:val="45C74FBB"/>
    <w:rsid w:val="45CE7FE0"/>
    <w:rsid w:val="45D81733"/>
    <w:rsid w:val="45E94835"/>
    <w:rsid w:val="45EA091C"/>
    <w:rsid w:val="46001448"/>
    <w:rsid w:val="4604059D"/>
    <w:rsid w:val="460C7154"/>
    <w:rsid w:val="460E0509"/>
    <w:rsid w:val="4613057A"/>
    <w:rsid w:val="46140F30"/>
    <w:rsid w:val="46233017"/>
    <w:rsid w:val="46376AC1"/>
    <w:rsid w:val="46436D1A"/>
    <w:rsid w:val="465D643B"/>
    <w:rsid w:val="4661648A"/>
    <w:rsid w:val="46733B64"/>
    <w:rsid w:val="46785617"/>
    <w:rsid w:val="468C4928"/>
    <w:rsid w:val="46920FBF"/>
    <w:rsid w:val="46A41482"/>
    <w:rsid w:val="46A55D3C"/>
    <w:rsid w:val="46AB639C"/>
    <w:rsid w:val="46B620FF"/>
    <w:rsid w:val="46D3743C"/>
    <w:rsid w:val="46D50BB3"/>
    <w:rsid w:val="46E83788"/>
    <w:rsid w:val="47061684"/>
    <w:rsid w:val="4726272D"/>
    <w:rsid w:val="474629BF"/>
    <w:rsid w:val="4747447D"/>
    <w:rsid w:val="47537E9C"/>
    <w:rsid w:val="475758CA"/>
    <w:rsid w:val="476D6044"/>
    <w:rsid w:val="476F5D94"/>
    <w:rsid w:val="47750EAD"/>
    <w:rsid w:val="479338FE"/>
    <w:rsid w:val="479B14C7"/>
    <w:rsid w:val="47A14619"/>
    <w:rsid w:val="47A4292C"/>
    <w:rsid w:val="47B971A5"/>
    <w:rsid w:val="47BB5966"/>
    <w:rsid w:val="47BC4367"/>
    <w:rsid w:val="47C72CD0"/>
    <w:rsid w:val="47CB49EC"/>
    <w:rsid w:val="47D96A5A"/>
    <w:rsid w:val="47DA2D4D"/>
    <w:rsid w:val="481174A1"/>
    <w:rsid w:val="481836E5"/>
    <w:rsid w:val="483E0EBF"/>
    <w:rsid w:val="4853618D"/>
    <w:rsid w:val="486016FA"/>
    <w:rsid w:val="487C6352"/>
    <w:rsid w:val="48844F65"/>
    <w:rsid w:val="4897114E"/>
    <w:rsid w:val="48983E23"/>
    <w:rsid w:val="489C627B"/>
    <w:rsid w:val="48A90AF9"/>
    <w:rsid w:val="48B36DD4"/>
    <w:rsid w:val="48C71035"/>
    <w:rsid w:val="48C95240"/>
    <w:rsid w:val="48D3793C"/>
    <w:rsid w:val="48D85C6E"/>
    <w:rsid w:val="48DC2B75"/>
    <w:rsid w:val="48E25E89"/>
    <w:rsid w:val="48F54063"/>
    <w:rsid w:val="490E07E8"/>
    <w:rsid w:val="490F2DF1"/>
    <w:rsid w:val="491C653A"/>
    <w:rsid w:val="492B55F6"/>
    <w:rsid w:val="493817DB"/>
    <w:rsid w:val="49464B91"/>
    <w:rsid w:val="494B77CE"/>
    <w:rsid w:val="4956798F"/>
    <w:rsid w:val="496D0C9B"/>
    <w:rsid w:val="49754AFA"/>
    <w:rsid w:val="49884030"/>
    <w:rsid w:val="49B938ED"/>
    <w:rsid w:val="49BC58D5"/>
    <w:rsid w:val="49C0577F"/>
    <w:rsid w:val="49D652FD"/>
    <w:rsid w:val="49DB5E78"/>
    <w:rsid w:val="49EE6CB3"/>
    <w:rsid w:val="4A032A8B"/>
    <w:rsid w:val="4A2C2FE8"/>
    <w:rsid w:val="4A2D3C76"/>
    <w:rsid w:val="4A306E8C"/>
    <w:rsid w:val="4A3B4347"/>
    <w:rsid w:val="4A475095"/>
    <w:rsid w:val="4A4A7BED"/>
    <w:rsid w:val="4A4D40BC"/>
    <w:rsid w:val="4A625128"/>
    <w:rsid w:val="4A66056C"/>
    <w:rsid w:val="4A6A3CD2"/>
    <w:rsid w:val="4A7A1343"/>
    <w:rsid w:val="4AA25D08"/>
    <w:rsid w:val="4AAE0781"/>
    <w:rsid w:val="4AD321C4"/>
    <w:rsid w:val="4AE17CF4"/>
    <w:rsid w:val="4AE3393F"/>
    <w:rsid w:val="4AE73020"/>
    <w:rsid w:val="4AEE1953"/>
    <w:rsid w:val="4AFB38A4"/>
    <w:rsid w:val="4B0650F3"/>
    <w:rsid w:val="4B1B5999"/>
    <w:rsid w:val="4B252FF2"/>
    <w:rsid w:val="4B373DF6"/>
    <w:rsid w:val="4B6E7F68"/>
    <w:rsid w:val="4B895248"/>
    <w:rsid w:val="4BAA7804"/>
    <w:rsid w:val="4BBC618C"/>
    <w:rsid w:val="4BC73BFF"/>
    <w:rsid w:val="4BDD571B"/>
    <w:rsid w:val="4BFA1FCB"/>
    <w:rsid w:val="4C1032BD"/>
    <w:rsid w:val="4C5C438E"/>
    <w:rsid w:val="4C6C6691"/>
    <w:rsid w:val="4C7779E4"/>
    <w:rsid w:val="4C8735E2"/>
    <w:rsid w:val="4C912B4C"/>
    <w:rsid w:val="4CA133F3"/>
    <w:rsid w:val="4CA40A15"/>
    <w:rsid w:val="4CAE252E"/>
    <w:rsid w:val="4CBB29AE"/>
    <w:rsid w:val="4CBC1887"/>
    <w:rsid w:val="4CC42617"/>
    <w:rsid w:val="4CDD3A2D"/>
    <w:rsid w:val="4CE21BF2"/>
    <w:rsid w:val="4CED0A11"/>
    <w:rsid w:val="4CFF797D"/>
    <w:rsid w:val="4D052221"/>
    <w:rsid w:val="4D0C68D1"/>
    <w:rsid w:val="4D1A1611"/>
    <w:rsid w:val="4D333F75"/>
    <w:rsid w:val="4D334CB2"/>
    <w:rsid w:val="4D336307"/>
    <w:rsid w:val="4D340A2D"/>
    <w:rsid w:val="4D3A37AF"/>
    <w:rsid w:val="4D413E40"/>
    <w:rsid w:val="4D680F8D"/>
    <w:rsid w:val="4D6A0EA2"/>
    <w:rsid w:val="4D6E3704"/>
    <w:rsid w:val="4D746CC0"/>
    <w:rsid w:val="4D7715C2"/>
    <w:rsid w:val="4D7C4A61"/>
    <w:rsid w:val="4D9E194F"/>
    <w:rsid w:val="4D9E346C"/>
    <w:rsid w:val="4DA771E9"/>
    <w:rsid w:val="4DBD6229"/>
    <w:rsid w:val="4DC47086"/>
    <w:rsid w:val="4DC84C2E"/>
    <w:rsid w:val="4DE06142"/>
    <w:rsid w:val="4DEB0330"/>
    <w:rsid w:val="4DEE53E0"/>
    <w:rsid w:val="4DF34E7B"/>
    <w:rsid w:val="4E003A7F"/>
    <w:rsid w:val="4E0C04CA"/>
    <w:rsid w:val="4E2A1ECD"/>
    <w:rsid w:val="4E311623"/>
    <w:rsid w:val="4E36361F"/>
    <w:rsid w:val="4E3B47B0"/>
    <w:rsid w:val="4E3C6BA4"/>
    <w:rsid w:val="4E793106"/>
    <w:rsid w:val="4E8A1922"/>
    <w:rsid w:val="4EA66587"/>
    <w:rsid w:val="4ECE79FD"/>
    <w:rsid w:val="4ED11495"/>
    <w:rsid w:val="4EEE7FC9"/>
    <w:rsid w:val="4EFF01C3"/>
    <w:rsid w:val="4F095F7F"/>
    <w:rsid w:val="4F2B08A8"/>
    <w:rsid w:val="4F2D2DFD"/>
    <w:rsid w:val="4F2E3D22"/>
    <w:rsid w:val="4F34131F"/>
    <w:rsid w:val="4F5C0755"/>
    <w:rsid w:val="4F635D88"/>
    <w:rsid w:val="4F76070D"/>
    <w:rsid w:val="4F786388"/>
    <w:rsid w:val="4FA64256"/>
    <w:rsid w:val="4FAE68AD"/>
    <w:rsid w:val="4FB6396F"/>
    <w:rsid w:val="4FB8441E"/>
    <w:rsid w:val="4FB86E05"/>
    <w:rsid w:val="4FD70CF3"/>
    <w:rsid w:val="4FDA0001"/>
    <w:rsid w:val="4FE66119"/>
    <w:rsid w:val="4FFF1834"/>
    <w:rsid w:val="501F1614"/>
    <w:rsid w:val="503537DF"/>
    <w:rsid w:val="50570C9A"/>
    <w:rsid w:val="509835F8"/>
    <w:rsid w:val="509C3B3A"/>
    <w:rsid w:val="50A722BA"/>
    <w:rsid w:val="50AE34B6"/>
    <w:rsid w:val="50B3338C"/>
    <w:rsid w:val="50B56133"/>
    <w:rsid w:val="50BA6C18"/>
    <w:rsid w:val="50C230C2"/>
    <w:rsid w:val="50CA31C7"/>
    <w:rsid w:val="50D707B7"/>
    <w:rsid w:val="50DC2235"/>
    <w:rsid w:val="50F13EBF"/>
    <w:rsid w:val="51007691"/>
    <w:rsid w:val="510662DA"/>
    <w:rsid w:val="51174053"/>
    <w:rsid w:val="51261445"/>
    <w:rsid w:val="51295483"/>
    <w:rsid w:val="51492F71"/>
    <w:rsid w:val="51543629"/>
    <w:rsid w:val="51556B8C"/>
    <w:rsid w:val="515F7BDF"/>
    <w:rsid w:val="517520EE"/>
    <w:rsid w:val="517970F5"/>
    <w:rsid w:val="517A395D"/>
    <w:rsid w:val="5180765B"/>
    <w:rsid w:val="51A86D61"/>
    <w:rsid w:val="51BD1535"/>
    <w:rsid w:val="51D3564B"/>
    <w:rsid w:val="51DD5542"/>
    <w:rsid w:val="51F669FE"/>
    <w:rsid w:val="51F77A25"/>
    <w:rsid w:val="51FB32C9"/>
    <w:rsid w:val="52035BAE"/>
    <w:rsid w:val="52065F01"/>
    <w:rsid w:val="52180AEF"/>
    <w:rsid w:val="521B73D0"/>
    <w:rsid w:val="522042C2"/>
    <w:rsid w:val="522464E8"/>
    <w:rsid w:val="5235308B"/>
    <w:rsid w:val="523847E1"/>
    <w:rsid w:val="52403E29"/>
    <w:rsid w:val="52404403"/>
    <w:rsid w:val="52451CD4"/>
    <w:rsid w:val="526A4388"/>
    <w:rsid w:val="52716CFA"/>
    <w:rsid w:val="52866239"/>
    <w:rsid w:val="528B45B5"/>
    <w:rsid w:val="52CE6AE5"/>
    <w:rsid w:val="52D947F7"/>
    <w:rsid w:val="52F17C8A"/>
    <w:rsid w:val="52F61D1B"/>
    <w:rsid w:val="52FA6051"/>
    <w:rsid w:val="53136AB4"/>
    <w:rsid w:val="5315623A"/>
    <w:rsid w:val="5316071F"/>
    <w:rsid w:val="532F071B"/>
    <w:rsid w:val="53330BFE"/>
    <w:rsid w:val="534033C9"/>
    <w:rsid w:val="53416710"/>
    <w:rsid w:val="5357581F"/>
    <w:rsid w:val="536E3342"/>
    <w:rsid w:val="536F74A5"/>
    <w:rsid w:val="53747AE5"/>
    <w:rsid w:val="537B1A73"/>
    <w:rsid w:val="537E1F21"/>
    <w:rsid w:val="537E30C8"/>
    <w:rsid w:val="53856EE0"/>
    <w:rsid w:val="538A3FE7"/>
    <w:rsid w:val="539E4C0A"/>
    <w:rsid w:val="53A4730A"/>
    <w:rsid w:val="53D3407D"/>
    <w:rsid w:val="53EE3F3F"/>
    <w:rsid w:val="53F434C5"/>
    <w:rsid w:val="54317A55"/>
    <w:rsid w:val="54371EAA"/>
    <w:rsid w:val="544006E6"/>
    <w:rsid w:val="54582BA3"/>
    <w:rsid w:val="5468328C"/>
    <w:rsid w:val="546B37F2"/>
    <w:rsid w:val="546D2D15"/>
    <w:rsid w:val="54801FB2"/>
    <w:rsid w:val="54991295"/>
    <w:rsid w:val="54BC2640"/>
    <w:rsid w:val="54CE6379"/>
    <w:rsid w:val="54CF73BA"/>
    <w:rsid w:val="54DC5EE9"/>
    <w:rsid w:val="54E24057"/>
    <w:rsid w:val="54E82CCC"/>
    <w:rsid w:val="54FA153C"/>
    <w:rsid w:val="55073EDB"/>
    <w:rsid w:val="55121F24"/>
    <w:rsid w:val="55335CC5"/>
    <w:rsid w:val="553A14A0"/>
    <w:rsid w:val="5540338B"/>
    <w:rsid w:val="55452C19"/>
    <w:rsid w:val="554628F2"/>
    <w:rsid w:val="555B00C3"/>
    <w:rsid w:val="556054CE"/>
    <w:rsid w:val="557124B5"/>
    <w:rsid w:val="558A77F3"/>
    <w:rsid w:val="55902F3D"/>
    <w:rsid w:val="55916040"/>
    <w:rsid w:val="55D42C0A"/>
    <w:rsid w:val="561E6A7D"/>
    <w:rsid w:val="562712F7"/>
    <w:rsid w:val="5632723F"/>
    <w:rsid w:val="56356142"/>
    <w:rsid w:val="564417E1"/>
    <w:rsid w:val="565B6247"/>
    <w:rsid w:val="565E4849"/>
    <w:rsid w:val="5669485D"/>
    <w:rsid w:val="56792249"/>
    <w:rsid w:val="56A721D5"/>
    <w:rsid w:val="56B64AE2"/>
    <w:rsid w:val="56C748BD"/>
    <w:rsid w:val="56C96E77"/>
    <w:rsid w:val="56CF211D"/>
    <w:rsid w:val="56D04F87"/>
    <w:rsid w:val="56DE448D"/>
    <w:rsid w:val="56F16D23"/>
    <w:rsid w:val="570B0594"/>
    <w:rsid w:val="5712263D"/>
    <w:rsid w:val="5715483B"/>
    <w:rsid w:val="571F2398"/>
    <w:rsid w:val="5722033C"/>
    <w:rsid w:val="57243943"/>
    <w:rsid w:val="57357B49"/>
    <w:rsid w:val="574C13B9"/>
    <w:rsid w:val="576554C2"/>
    <w:rsid w:val="576F1F63"/>
    <w:rsid w:val="576F7F25"/>
    <w:rsid w:val="5776688F"/>
    <w:rsid w:val="577B08D6"/>
    <w:rsid w:val="57B36133"/>
    <w:rsid w:val="57C72E45"/>
    <w:rsid w:val="57CE03F2"/>
    <w:rsid w:val="57D04844"/>
    <w:rsid w:val="57D9238C"/>
    <w:rsid w:val="57EB39DF"/>
    <w:rsid w:val="5806676B"/>
    <w:rsid w:val="58115B3B"/>
    <w:rsid w:val="581D55C6"/>
    <w:rsid w:val="584029BA"/>
    <w:rsid w:val="5884348B"/>
    <w:rsid w:val="588B0751"/>
    <w:rsid w:val="588E6C33"/>
    <w:rsid w:val="58BA30E8"/>
    <w:rsid w:val="58E5499F"/>
    <w:rsid w:val="58E92A65"/>
    <w:rsid w:val="58EC7B48"/>
    <w:rsid w:val="58FB5D6C"/>
    <w:rsid w:val="58FC5004"/>
    <w:rsid w:val="58FD4E20"/>
    <w:rsid w:val="590462C0"/>
    <w:rsid w:val="59091395"/>
    <w:rsid w:val="59270042"/>
    <w:rsid w:val="5941322F"/>
    <w:rsid w:val="599230A8"/>
    <w:rsid w:val="59A31E97"/>
    <w:rsid w:val="59B45692"/>
    <w:rsid w:val="59CD1B47"/>
    <w:rsid w:val="59E64772"/>
    <w:rsid w:val="59F60194"/>
    <w:rsid w:val="5A112905"/>
    <w:rsid w:val="5A34709B"/>
    <w:rsid w:val="5A385CCB"/>
    <w:rsid w:val="5A3B3A59"/>
    <w:rsid w:val="5A44243F"/>
    <w:rsid w:val="5A4C1C46"/>
    <w:rsid w:val="5A60510F"/>
    <w:rsid w:val="5A6E4AE6"/>
    <w:rsid w:val="5A6F643D"/>
    <w:rsid w:val="5A7762D7"/>
    <w:rsid w:val="5A797BC8"/>
    <w:rsid w:val="5A7A4A33"/>
    <w:rsid w:val="5A896A11"/>
    <w:rsid w:val="5A8D1FE0"/>
    <w:rsid w:val="5A9459BA"/>
    <w:rsid w:val="5A9713CE"/>
    <w:rsid w:val="5AC46654"/>
    <w:rsid w:val="5AC91434"/>
    <w:rsid w:val="5AD253FA"/>
    <w:rsid w:val="5AD51611"/>
    <w:rsid w:val="5AE33A1E"/>
    <w:rsid w:val="5AF10750"/>
    <w:rsid w:val="5AFE48F8"/>
    <w:rsid w:val="5B031055"/>
    <w:rsid w:val="5B0E1447"/>
    <w:rsid w:val="5B21024C"/>
    <w:rsid w:val="5B306F69"/>
    <w:rsid w:val="5B397DC2"/>
    <w:rsid w:val="5B4A3976"/>
    <w:rsid w:val="5B4B0F68"/>
    <w:rsid w:val="5B4C735E"/>
    <w:rsid w:val="5B815218"/>
    <w:rsid w:val="5BB73F56"/>
    <w:rsid w:val="5BCB0EFB"/>
    <w:rsid w:val="5BD268AB"/>
    <w:rsid w:val="5BD7673E"/>
    <w:rsid w:val="5BE6723E"/>
    <w:rsid w:val="5BFB3511"/>
    <w:rsid w:val="5BFD2AE7"/>
    <w:rsid w:val="5C0106A8"/>
    <w:rsid w:val="5C04320D"/>
    <w:rsid w:val="5C18107A"/>
    <w:rsid w:val="5C225504"/>
    <w:rsid w:val="5C28307F"/>
    <w:rsid w:val="5C443829"/>
    <w:rsid w:val="5C45326A"/>
    <w:rsid w:val="5C4A5F90"/>
    <w:rsid w:val="5C5574C7"/>
    <w:rsid w:val="5C5F0839"/>
    <w:rsid w:val="5C660986"/>
    <w:rsid w:val="5C7B2677"/>
    <w:rsid w:val="5C7D1037"/>
    <w:rsid w:val="5C803BC5"/>
    <w:rsid w:val="5C890DBB"/>
    <w:rsid w:val="5C986776"/>
    <w:rsid w:val="5CA626E7"/>
    <w:rsid w:val="5CAB4A95"/>
    <w:rsid w:val="5CAC7CFA"/>
    <w:rsid w:val="5CE5179C"/>
    <w:rsid w:val="5CE868A5"/>
    <w:rsid w:val="5CFF6F0A"/>
    <w:rsid w:val="5D023EB6"/>
    <w:rsid w:val="5D0D6986"/>
    <w:rsid w:val="5D1C1D5A"/>
    <w:rsid w:val="5D226E2D"/>
    <w:rsid w:val="5D26676A"/>
    <w:rsid w:val="5D374916"/>
    <w:rsid w:val="5D3C3560"/>
    <w:rsid w:val="5D417666"/>
    <w:rsid w:val="5D4B681E"/>
    <w:rsid w:val="5D506E93"/>
    <w:rsid w:val="5D580D83"/>
    <w:rsid w:val="5D5B4273"/>
    <w:rsid w:val="5D7D27B6"/>
    <w:rsid w:val="5DAA0BD6"/>
    <w:rsid w:val="5DB57788"/>
    <w:rsid w:val="5DB73501"/>
    <w:rsid w:val="5DD572F4"/>
    <w:rsid w:val="5DE23E37"/>
    <w:rsid w:val="5DE84CA8"/>
    <w:rsid w:val="5DE91DDD"/>
    <w:rsid w:val="5DED489E"/>
    <w:rsid w:val="5DFE145F"/>
    <w:rsid w:val="5E02026B"/>
    <w:rsid w:val="5E066603"/>
    <w:rsid w:val="5E0E723F"/>
    <w:rsid w:val="5E247A83"/>
    <w:rsid w:val="5E3849BB"/>
    <w:rsid w:val="5E394698"/>
    <w:rsid w:val="5E4C5C50"/>
    <w:rsid w:val="5E5632F4"/>
    <w:rsid w:val="5E5970B2"/>
    <w:rsid w:val="5E693CC0"/>
    <w:rsid w:val="5E900874"/>
    <w:rsid w:val="5E9E36BE"/>
    <w:rsid w:val="5EA14A0A"/>
    <w:rsid w:val="5EA42F61"/>
    <w:rsid w:val="5EB91330"/>
    <w:rsid w:val="5EBE586D"/>
    <w:rsid w:val="5EC21F43"/>
    <w:rsid w:val="5EC3220E"/>
    <w:rsid w:val="5EC652CC"/>
    <w:rsid w:val="5ED01483"/>
    <w:rsid w:val="5ED44018"/>
    <w:rsid w:val="5EDA2E53"/>
    <w:rsid w:val="5EE73366"/>
    <w:rsid w:val="5EEA45ED"/>
    <w:rsid w:val="5EF066CC"/>
    <w:rsid w:val="5EF55A2B"/>
    <w:rsid w:val="5F0F754A"/>
    <w:rsid w:val="5F3D0C46"/>
    <w:rsid w:val="5F503E8F"/>
    <w:rsid w:val="5F5148DE"/>
    <w:rsid w:val="5F5549B8"/>
    <w:rsid w:val="5F5D696D"/>
    <w:rsid w:val="5F783DF2"/>
    <w:rsid w:val="5F923A4E"/>
    <w:rsid w:val="5FA1339E"/>
    <w:rsid w:val="5FBF3A5D"/>
    <w:rsid w:val="5FC15A16"/>
    <w:rsid w:val="5FCB0238"/>
    <w:rsid w:val="5FDA0767"/>
    <w:rsid w:val="5FE47DE3"/>
    <w:rsid w:val="5FF457C2"/>
    <w:rsid w:val="601116A7"/>
    <w:rsid w:val="601E0C90"/>
    <w:rsid w:val="601F1E1B"/>
    <w:rsid w:val="60213934"/>
    <w:rsid w:val="6032548A"/>
    <w:rsid w:val="60472B87"/>
    <w:rsid w:val="604E6C9F"/>
    <w:rsid w:val="6062386E"/>
    <w:rsid w:val="606C7DA7"/>
    <w:rsid w:val="607434D3"/>
    <w:rsid w:val="60745155"/>
    <w:rsid w:val="60775F22"/>
    <w:rsid w:val="607E199F"/>
    <w:rsid w:val="60A96B8F"/>
    <w:rsid w:val="60B93FFC"/>
    <w:rsid w:val="60CC4191"/>
    <w:rsid w:val="60D634C9"/>
    <w:rsid w:val="60D63F6D"/>
    <w:rsid w:val="60FA094F"/>
    <w:rsid w:val="6100124F"/>
    <w:rsid w:val="610176FD"/>
    <w:rsid w:val="611039C4"/>
    <w:rsid w:val="611A735F"/>
    <w:rsid w:val="614D16C3"/>
    <w:rsid w:val="61762AFC"/>
    <w:rsid w:val="618602F9"/>
    <w:rsid w:val="61B71643"/>
    <w:rsid w:val="61BA57AD"/>
    <w:rsid w:val="61CB5ED4"/>
    <w:rsid w:val="61D47CF6"/>
    <w:rsid w:val="61D742B1"/>
    <w:rsid w:val="61E333F0"/>
    <w:rsid w:val="61FC317E"/>
    <w:rsid w:val="6208450B"/>
    <w:rsid w:val="62230FF7"/>
    <w:rsid w:val="624D2E43"/>
    <w:rsid w:val="624D6CA8"/>
    <w:rsid w:val="62537873"/>
    <w:rsid w:val="627B100B"/>
    <w:rsid w:val="629A0A4A"/>
    <w:rsid w:val="62A72511"/>
    <w:rsid w:val="62BE6DEF"/>
    <w:rsid w:val="62D15891"/>
    <w:rsid w:val="631B7BE5"/>
    <w:rsid w:val="632C04BD"/>
    <w:rsid w:val="634F2A74"/>
    <w:rsid w:val="63564B28"/>
    <w:rsid w:val="635E53AD"/>
    <w:rsid w:val="63637863"/>
    <w:rsid w:val="63682DC2"/>
    <w:rsid w:val="63707F99"/>
    <w:rsid w:val="63773B74"/>
    <w:rsid w:val="63BD12FB"/>
    <w:rsid w:val="63F35316"/>
    <w:rsid w:val="6400019E"/>
    <w:rsid w:val="64063287"/>
    <w:rsid w:val="64122F6A"/>
    <w:rsid w:val="64164F49"/>
    <w:rsid w:val="6433051A"/>
    <w:rsid w:val="64351D44"/>
    <w:rsid w:val="64440CDF"/>
    <w:rsid w:val="644F68AB"/>
    <w:rsid w:val="646D2A0D"/>
    <w:rsid w:val="64846C4A"/>
    <w:rsid w:val="648B518F"/>
    <w:rsid w:val="64A35F7E"/>
    <w:rsid w:val="64AA79EB"/>
    <w:rsid w:val="64C72E22"/>
    <w:rsid w:val="64C779BA"/>
    <w:rsid w:val="64D5074B"/>
    <w:rsid w:val="64EF41BC"/>
    <w:rsid w:val="65010746"/>
    <w:rsid w:val="65462B1D"/>
    <w:rsid w:val="6552394F"/>
    <w:rsid w:val="655C4106"/>
    <w:rsid w:val="656159A1"/>
    <w:rsid w:val="65632C96"/>
    <w:rsid w:val="6572005C"/>
    <w:rsid w:val="6575461B"/>
    <w:rsid w:val="65773687"/>
    <w:rsid w:val="658A7328"/>
    <w:rsid w:val="658B6AAC"/>
    <w:rsid w:val="65AA44A3"/>
    <w:rsid w:val="65C31350"/>
    <w:rsid w:val="65E218C1"/>
    <w:rsid w:val="65E765E9"/>
    <w:rsid w:val="661F05BF"/>
    <w:rsid w:val="6620588E"/>
    <w:rsid w:val="662B0E52"/>
    <w:rsid w:val="666C24CB"/>
    <w:rsid w:val="666E229E"/>
    <w:rsid w:val="667169CA"/>
    <w:rsid w:val="66861212"/>
    <w:rsid w:val="66971838"/>
    <w:rsid w:val="66984953"/>
    <w:rsid w:val="66B6421E"/>
    <w:rsid w:val="66BD2429"/>
    <w:rsid w:val="66C10254"/>
    <w:rsid w:val="66C734D9"/>
    <w:rsid w:val="66C92F00"/>
    <w:rsid w:val="66D06778"/>
    <w:rsid w:val="66DC230C"/>
    <w:rsid w:val="66E2665C"/>
    <w:rsid w:val="66EB234F"/>
    <w:rsid w:val="66EE359D"/>
    <w:rsid w:val="6702467A"/>
    <w:rsid w:val="670A6B59"/>
    <w:rsid w:val="671E05DF"/>
    <w:rsid w:val="672B676A"/>
    <w:rsid w:val="674052E8"/>
    <w:rsid w:val="674A7D19"/>
    <w:rsid w:val="67542B58"/>
    <w:rsid w:val="67550D39"/>
    <w:rsid w:val="677B33BA"/>
    <w:rsid w:val="6782064A"/>
    <w:rsid w:val="678A7DE8"/>
    <w:rsid w:val="67CE62AD"/>
    <w:rsid w:val="67D915F9"/>
    <w:rsid w:val="67F56041"/>
    <w:rsid w:val="6800401A"/>
    <w:rsid w:val="68016801"/>
    <w:rsid w:val="68053C04"/>
    <w:rsid w:val="68076DBD"/>
    <w:rsid w:val="681D6C13"/>
    <w:rsid w:val="682E206C"/>
    <w:rsid w:val="6844375B"/>
    <w:rsid w:val="68454E23"/>
    <w:rsid w:val="68456860"/>
    <w:rsid w:val="684C6CB4"/>
    <w:rsid w:val="685121E2"/>
    <w:rsid w:val="685214F9"/>
    <w:rsid w:val="68555C3A"/>
    <w:rsid w:val="6883404B"/>
    <w:rsid w:val="68995D57"/>
    <w:rsid w:val="689E3181"/>
    <w:rsid w:val="68C929AE"/>
    <w:rsid w:val="68D76EF8"/>
    <w:rsid w:val="68DD6D34"/>
    <w:rsid w:val="68E76387"/>
    <w:rsid w:val="68F40B69"/>
    <w:rsid w:val="691F0C04"/>
    <w:rsid w:val="69212404"/>
    <w:rsid w:val="693870C4"/>
    <w:rsid w:val="694B0874"/>
    <w:rsid w:val="695C4920"/>
    <w:rsid w:val="695C6E72"/>
    <w:rsid w:val="695F2D7B"/>
    <w:rsid w:val="69621F90"/>
    <w:rsid w:val="696948B2"/>
    <w:rsid w:val="69796E41"/>
    <w:rsid w:val="698175F7"/>
    <w:rsid w:val="69896AD4"/>
    <w:rsid w:val="699C2071"/>
    <w:rsid w:val="69A15B39"/>
    <w:rsid w:val="69A64A12"/>
    <w:rsid w:val="69AE2E85"/>
    <w:rsid w:val="69BF542D"/>
    <w:rsid w:val="69E73169"/>
    <w:rsid w:val="69E848BD"/>
    <w:rsid w:val="69FF0B57"/>
    <w:rsid w:val="6A03619A"/>
    <w:rsid w:val="6A5B0099"/>
    <w:rsid w:val="6A5F22B5"/>
    <w:rsid w:val="6A622F0B"/>
    <w:rsid w:val="6A6F3DAC"/>
    <w:rsid w:val="6A747F39"/>
    <w:rsid w:val="6A957C60"/>
    <w:rsid w:val="6A962EAB"/>
    <w:rsid w:val="6AA86FCA"/>
    <w:rsid w:val="6AC362AD"/>
    <w:rsid w:val="6AD615DE"/>
    <w:rsid w:val="6AE32483"/>
    <w:rsid w:val="6AEB3010"/>
    <w:rsid w:val="6AEC1124"/>
    <w:rsid w:val="6B2B01F5"/>
    <w:rsid w:val="6B2F56CB"/>
    <w:rsid w:val="6B413A23"/>
    <w:rsid w:val="6B4760C5"/>
    <w:rsid w:val="6B4F1A69"/>
    <w:rsid w:val="6B517A48"/>
    <w:rsid w:val="6B5F5C51"/>
    <w:rsid w:val="6B63332D"/>
    <w:rsid w:val="6B6C5C67"/>
    <w:rsid w:val="6B9C592B"/>
    <w:rsid w:val="6BA56028"/>
    <w:rsid w:val="6BB22624"/>
    <w:rsid w:val="6BB452CD"/>
    <w:rsid w:val="6BC50C1C"/>
    <w:rsid w:val="6BCE6B3A"/>
    <w:rsid w:val="6BD36CF5"/>
    <w:rsid w:val="6C017162"/>
    <w:rsid w:val="6C0C2D73"/>
    <w:rsid w:val="6C31402F"/>
    <w:rsid w:val="6C4866D3"/>
    <w:rsid w:val="6C486AA8"/>
    <w:rsid w:val="6C504540"/>
    <w:rsid w:val="6C542A25"/>
    <w:rsid w:val="6C594A04"/>
    <w:rsid w:val="6C5D6031"/>
    <w:rsid w:val="6C61041C"/>
    <w:rsid w:val="6C753F69"/>
    <w:rsid w:val="6C797B0B"/>
    <w:rsid w:val="6C81603D"/>
    <w:rsid w:val="6C886C87"/>
    <w:rsid w:val="6C8D6709"/>
    <w:rsid w:val="6C977783"/>
    <w:rsid w:val="6C9A0487"/>
    <w:rsid w:val="6CB44E28"/>
    <w:rsid w:val="6CB90F25"/>
    <w:rsid w:val="6CCF6DAF"/>
    <w:rsid w:val="6CD87D31"/>
    <w:rsid w:val="6CF027E4"/>
    <w:rsid w:val="6CFD6FD1"/>
    <w:rsid w:val="6CFE3FEF"/>
    <w:rsid w:val="6D04151E"/>
    <w:rsid w:val="6D6D6351"/>
    <w:rsid w:val="6D6F1B74"/>
    <w:rsid w:val="6D7A3EB3"/>
    <w:rsid w:val="6D7D0F86"/>
    <w:rsid w:val="6D884DF1"/>
    <w:rsid w:val="6D8D215F"/>
    <w:rsid w:val="6D9A333A"/>
    <w:rsid w:val="6D9D685A"/>
    <w:rsid w:val="6DA96382"/>
    <w:rsid w:val="6DB80480"/>
    <w:rsid w:val="6DB81E53"/>
    <w:rsid w:val="6DBB5810"/>
    <w:rsid w:val="6DC52D30"/>
    <w:rsid w:val="6DC808A1"/>
    <w:rsid w:val="6DDD053D"/>
    <w:rsid w:val="6DDF6BBB"/>
    <w:rsid w:val="6DF75AB3"/>
    <w:rsid w:val="6E085281"/>
    <w:rsid w:val="6E2601BD"/>
    <w:rsid w:val="6E2F1409"/>
    <w:rsid w:val="6E381F95"/>
    <w:rsid w:val="6E3A3197"/>
    <w:rsid w:val="6E471A78"/>
    <w:rsid w:val="6E561D02"/>
    <w:rsid w:val="6E6956FF"/>
    <w:rsid w:val="6E6B0A43"/>
    <w:rsid w:val="6E850DC1"/>
    <w:rsid w:val="6E897C6E"/>
    <w:rsid w:val="6EA522A4"/>
    <w:rsid w:val="6EB10036"/>
    <w:rsid w:val="6EC7373B"/>
    <w:rsid w:val="6EEF61FE"/>
    <w:rsid w:val="6EF24B2C"/>
    <w:rsid w:val="6EFD2A8C"/>
    <w:rsid w:val="6F115511"/>
    <w:rsid w:val="6F167E81"/>
    <w:rsid w:val="6F357863"/>
    <w:rsid w:val="6F3E44CD"/>
    <w:rsid w:val="6F457385"/>
    <w:rsid w:val="6F732F61"/>
    <w:rsid w:val="6F8D5408"/>
    <w:rsid w:val="6F9048B0"/>
    <w:rsid w:val="6F96301C"/>
    <w:rsid w:val="6F9C5865"/>
    <w:rsid w:val="6FA7219F"/>
    <w:rsid w:val="6FB17789"/>
    <w:rsid w:val="6FC73E3E"/>
    <w:rsid w:val="6FCE6974"/>
    <w:rsid w:val="70040520"/>
    <w:rsid w:val="70380327"/>
    <w:rsid w:val="70380D2F"/>
    <w:rsid w:val="70404906"/>
    <w:rsid w:val="7053566F"/>
    <w:rsid w:val="7057137F"/>
    <w:rsid w:val="7058025D"/>
    <w:rsid w:val="70584DC6"/>
    <w:rsid w:val="708F2A6C"/>
    <w:rsid w:val="70964677"/>
    <w:rsid w:val="70A16AEE"/>
    <w:rsid w:val="70A731E5"/>
    <w:rsid w:val="70A871E4"/>
    <w:rsid w:val="70AC52F7"/>
    <w:rsid w:val="70B3529D"/>
    <w:rsid w:val="70E65AD5"/>
    <w:rsid w:val="70EB2C32"/>
    <w:rsid w:val="70EB5B98"/>
    <w:rsid w:val="70F4175D"/>
    <w:rsid w:val="71046FE0"/>
    <w:rsid w:val="710A21FE"/>
    <w:rsid w:val="712A13EF"/>
    <w:rsid w:val="714355CD"/>
    <w:rsid w:val="71501368"/>
    <w:rsid w:val="7179161E"/>
    <w:rsid w:val="7194705C"/>
    <w:rsid w:val="71A254A8"/>
    <w:rsid w:val="71C60BC6"/>
    <w:rsid w:val="71C903AF"/>
    <w:rsid w:val="71CB4CA5"/>
    <w:rsid w:val="71D7033B"/>
    <w:rsid w:val="71E16A41"/>
    <w:rsid w:val="71E94A0F"/>
    <w:rsid w:val="71F50AA4"/>
    <w:rsid w:val="71F644FE"/>
    <w:rsid w:val="71FB0BB0"/>
    <w:rsid w:val="720910B9"/>
    <w:rsid w:val="720D0CBC"/>
    <w:rsid w:val="720E4345"/>
    <w:rsid w:val="72150AC3"/>
    <w:rsid w:val="721E54F8"/>
    <w:rsid w:val="722A24F9"/>
    <w:rsid w:val="72306F7C"/>
    <w:rsid w:val="723C326C"/>
    <w:rsid w:val="72400A03"/>
    <w:rsid w:val="724E7DE7"/>
    <w:rsid w:val="72531374"/>
    <w:rsid w:val="7258518B"/>
    <w:rsid w:val="726763C6"/>
    <w:rsid w:val="72776299"/>
    <w:rsid w:val="72840806"/>
    <w:rsid w:val="7288342E"/>
    <w:rsid w:val="72892084"/>
    <w:rsid w:val="728E37B6"/>
    <w:rsid w:val="72A46473"/>
    <w:rsid w:val="72A52FAC"/>
    <w:rsid w:val="72C15CB3"/>
    <w:rsid w:val="72C6512E"/>
    <w:rsid w:val="72CD0AED"/>
    <w:rsid w:val="72CF27F7"/>
    <w:rsid w:val="72D248C5"/>
    <w:rsid w:val="72D664CC"/>
    <w:rsid w:val="72DB1F0D"/>
    <w:rsid w:val="72E337D7"/>
    <w:rsid w:val="72EF52E9"/>
    <w:rsid w:val="72F22B14"/>
    <w:rsid w:val="72FA7468"/>
    <w:rsid w:val="73090BB3"/>
    <w:rsid w:val="731C76AE"/>
    <w:rsid w:val="732637BE"/>
    <w:rsid w:val="732A6FE2"/>
    <w:rsid w:val="732F26A1"/>
    <w:rsid w:val="73514670"/>
    <w:rsid w:val="735A53E0"/>
    <w:rsid w:val="73693071"/>
    <w:rsid w:val="739549FE"/>
    <w:rsid w:val="73BC7A89"/>
    <w:rsid w:val="73CE21D7"/>
    <w:rsid w:val="73DF3600"/>
    <w:rsid w:val="73DF7600"/>
    <w:rsid w:val="73E520A5"/>
    <w:rsid w:val="73F02CAE"/>
    <w:rsid w:val="73F73474"/>
    <w:rsid w:val="74151D75"/>
    <w:rsid w:val="74163695"/>
    <w:rsid w:val="74344E9F"/>
    <w:rsid w:val="743C1AEB"/>
    <w:rsid w:val="744F6619"/>
    <w:rsid w:val="74552DDB"/>
    <w:rsid w:val="745709BA"/>
    <w:rsid w:val="74594BAE"/>
    <w:rsid w:val="74650C33"/>
    <w:rsid w:val="7490189A"/>
    <w:rsid w:val="749F5114"/>
    <w:rsid w:val="74B13AAD"/>
    <w:rsid w:val="74B20203"/>
    <w:rsid w:val="74BA4606"/>
    <w:rsid w:val="752235BE"/>
    <w:rsid w:val="752B5A69"/>
    <w:rsid w:val="75325C21"/>
    <w:rsid w:val="75337F76"/>
    <w:rsid w:val="754A07A0"/>
    <w:rsid w:val="755543AF"/>
    <w:rsid w:val="757C5779"/>
    <w:rsid w:val="757D1C0D"/>
    <w:rsid w:val="75870DC4"/>
    <w:rsid w:val="75B075C7"/>
    <w:rsid w:val="75B5403E"/>
    <w:rsid w:val="75B934B2"/>
    <w:rsid w:val="75C66AE8"/>
    <w:rsid w:val="75CD0888"/>
    <w:rsid w:val="75CF218B"/>
    <w:rsid w:val="75D7342F"/>
    <w:rsid w:val="75E129A2"/>
    <w:rsid w:val="75ED5C63"/>
    <w:rsid w:val="76005B0E"/>
    <w:rsid w:val="76034A3C"/>
    <w:rsid w:val="76043029"/>
    <w:rsid w:val="760942AB"/>
    <w:rsid w:val="7617342D"/>
    <w:rsid w:val="761D6509"/>
    <w:rsid w:val="761F1083"/>
    <w:rsid w:val="762834F4"/>
    <w:rsid w:val="762E36A8"/>
    <w:rsid w:val="765C5370"/>
    <w:rsid w:val="76686C06"/>
    <w:rsid w:val="76941BAD"/>
    <w:rsid w:val="769A6655"/>
    <w:rsid w:val="769F5F32"/>
    <w:rsid w:val="76A02C9A"/>
    <w:rsid w:val="76BC61A9"/>
    <w:rsid w:val="76CB74D8"/>
    <w:rsid w:val="76D25190"/>
    <w:rsid w:val="76D65E75"/>
    <w:rsid w:val="76E15DE9"/>
    <w:rsid w:val="76E72115"/>
    <w:rsid w:val="771D1082"/>
    <w:rsid w:val="771E4814"/>
    <w:rsid w:val="77497F77"/>
    <w:rsid w:val="77A92DA5"/>
    <w:rsid w:val="77AD6568"/>
    <w:rsid w:val="77CC0D5F"/>
    <w:rsid w:val="77D06860"/>
    <w:rsid w:val="77DA20F0"/>
    <w:rsid w:val="77DB43C5"/>
    <w:rsid w:val="77DD7192"/>
    <w:rsid w:val="77EB4D66"/>
    <w:rsid w:val="78025D98"/>
    <w:rsid w:val="78254E9A"/>
    <w:rsid w:val="782D2E05"/>
    <w:rsid w:val="78367C55"/>
    <w:rsid w:val="784B3641"/>
    <w:rsid w:val="78514FAC"/>
    <w:rsid w:val="78544536"/>
    <w:rsid w:val="7857389D"/>
    <w:rsid w:val="78927474"/>
    <w:rsid w:val="789F4FDC"/>
    <w:rsid w:val="78AA7BB0"/>
    <w:rsid w:val="78AD2DEA"/>
    <w:rsid w:val="78AD59F5"/>
    <w:rsid w:val="78E63C59"/>
    <w:rsid w:val="78F636A8"/>
    <w:rsid w:val="7909780E"/>
    <w:rsid w:val="7916095A"/>
    <w:rsid w:val="7922422B"/>
    <w:rsid w:val="79355E10"/>
    <w:rsid w:val="793674BF"/>
    <w:rsid w:val="793C75F5"/>
    <w:rsid w:val="793E24CE"/>
    <w:rsid w:val="79437E24"/>
    <w:rsid w:val="79523FB4"/>
    <w:rsid w:val="79582F60"/>
    <w:rsid w:val="796069E6"/>
    <w:rsid w:val="796F5A12"/>
    <w:rsid w:val="79A24621"/>
    <w:rsid w:val="79B0626F"/>
    <w:rsid w:val="79BB2580"/>
    <w:rsid w:val="79D840D3"/>
    <w:rsid w:val="79E25BDC"/>
    <w:rsid w:val="79E37317"/>
    <w:rsid w:val="79F04856"/>
    <w:rsid w:val="79F442B3"/>
    <w:rsid w:val="7A0A2063"/>
    <w:rsid w:val="7A123A1E"/>
    <w:rsid w:val="7A165210"/>
    <w:rsid w:val="7A1E0E96"/>
    <w:rsid w:val="7A261B66"/>
    <w:rsid w:val="7A426D42"/>
    <w:rsid w:val="7A502005"/>
    <w:rsid w:val="7A546445"/>
    <w:rsid w:val="7A5905FD"/>
    <w:rsid w:val="7A6C7DBB"/>
    <w:rsid w:val="7A6F5CBB"/>
    <w:rsid w:val="7A872B55"/>
    <w:rsid w:val="7A9469F7"/>
    <w:rsid w:val="7AAF14BE"/>
    <w:rsid w:val="7AB202A6"/>
    <w:rsid w:val="7ABE03D8"/>
    <w:rsid w:val="7ADD18E7"/>
    <w:rsid w:val="7AEC6C4A"/>
    <w:rsid w:val="7AFD13BE"/>
    <w:rsid w:val="7B211B19"/>
    <w:rsid w:val="7B292590"/>
    <w:rsid w:val="7B541013"/>
    <w:rsid w:val="7B567BF2"/>
    <w:rsid w:val="7B7219E0"/>
    <w:rsid w:val="7B8B3054"/>
    <w:rsid w:val="7B8D7345"/>
    <w:rsid w:val="7B8D788F"/>
    <w:rsid w:val="7B8E070E"/>
    <w:rsid w:val="7B9701EB"/>
    <w:rsid w:val="7B9B6AD5"/>
    <w:rsid w:val="7BAA09E2"/>
    <w:rsid w:val="7BC62434"/>
    <w:rsid w:val="7BCA7038"/>
    <w:rsid w:val="7C042F2F"/>
    <w:rsid w:val="7C0A1FBC"/>
    <w:rsid w:val="7C102ED1"/>
    <w:rsid w:val="7C20567F"/>
    <w:rsid w:val="7C221CFE"/>
    <w:rsid w:val="7C245019"/>
    <w:rsid w:val="7C33672F"/>
    <w:rsid w:val="7C3D04A3"/>
    <w:rsid w:val="7C466AED"/>
    <w:rsid w:val="7C4E3901"/>
    <w:rsid w:val="7C514295"/>
    <w:rsid w:val="7C530340"/>
    <w:rsid w:val="7C9136D4"/>
    <w:rsid w:val="7C9B123C"/>
    <w:rsid w:val="7C9D33E9"/>
    <w:rsid w:val="7CC25C3B"/>
    <w:rsid w:val="7CCB5CA6"/>
    <w:rsid w:val="7CCF7EBF"/>
    <w:rsid w:val="7CD33F7C"/>
    <w:rsid w:val="7CDE5D27"/>
    <w:rsid w:val="7CE05A1C"/>
    <w:rsid w:val="7CE765B4"/>
    <w:rsid w:val="7CE95F50"/>
    <w:rsid w:val="7D1C7778"/>
    <w:rsid w:val="7D23691F"/>
    <w:rsid w:val="7D2A4AB2"/>
    <w:rsid w:val="7D3812D7"/>
    <w:rsid w:val="7D7F486C"/>
    <w:rsid w:val="7DA23934"/>
    <w:rsid w:val="7DA968CE"/>
    <w:rsid w:val="7DC15AC6"/>
    <w:rsid w:val="7DCA7C61"/>
    <w:rsid w:val="7DD74C44"/>
    <w:rsid w:val="7DE70447"/>
    <w:rsid w:val="7DE91046"/>
    <w:rsid w:val="7DEF4589"/>
    <w:rsid w:val="7E0645D6"/>
    <w:rsid w:val="7E1323B5"/>
    <w:rsid w:val="7E143BF1"/>
    <w:rsid w:val="7E2E6EFC"/>
    <w:rsid w:val="7E3B5824"/>
    <w:rsid w:val="7E493D81"/>
    <w:rsid w:val="7E5B010B"/>
    <w:rsid w:val="7E673673"/>
    <w:rsid w:val="7E891630"/>
    <w:rsid w:val="7E8A61A2"/>
    <w:rsid w:val="7E9804B5"/>
    <w:rsid w:val="7EBE02D4"/>
    <w:rsid w:val="7ED04FF1"/>
    <w:rsid w:val="7ED20A6A"/>
    <w:rsid w:val="7EF10977"/>
    <w:rsid w:val="7F034886"/>
    <w:rsid w:val="7F044AD2"/>
    <w:rsid w:val="7F0A21D4"/>
    <w:rsid w:val="7F1C453E"/>
    <w:rsid w:val="7F2035BC"/>
    <w:rsid w:val="7F39721D"/>
    <w:rsid w:val="7F4C7946"/>
    <w:rsid w:val="7F52706C"/>
    <w:rsid w:val="7F6D2D5A"/>
    <w:rsid w:val="7F7D79D9"/>
    <w:rsid w:val="7F8A2642"/>
    <w:rsid w:val="7F97617C"/>
    <w:rsid w:val="7FAE1191"/>
    <w:rsid w:val="7FAF0FD1"/>
    <w:rsid w:val="7FBE3DFA"/>
    <w:rsid w:val="7FC0602C"/>
    <w:rsid w:val="7FC50973"/>
    <w:rsid w:val="7FCE12E4"/>
    <w:rsid w:val="7FD60E71"/>
    <w:rsid w:val="7FE13792"/>
    <w:rsid w:val="7FF738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8D6DE"/>
  <w15:docId w15:val="{534023BF-8F36-4746-8A1C-833908222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qFormat/>
    <w:pPr>
      <w:ind w:leftChars="400" w:left="84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s"/>
    <w:next w:val="s"/>
    <w:uiPriority w:val="39"/>
    <w:unhideWhenUsed/>
    <w:qFormat/>
  </w:style>
  <w:style w:type="paragraph" w:customStyle="1" w:styleId="s">
    <w:name w:val="s_正文"/>
    <w:link w:val="s0"/>
    <w:qFormat/>
    <w:pPr>
      <w:spacing w:line="400" w:lineRule="exact"/>
      <w:ind w:firstLineChars="200" w:firstLine="200"/>
      <w:jc w:val="both"/>
    </w:pPr>
    <w:rPr>
      <w:bCs/>
      <w:color w:val="333333"/>
      <w:kern w:val="2"/>
      <w:sz w:val="24"/>
      <w:shd w:val="clear" w:color="auto" w:fill="FFFFFF"/>
    </w:rPr>
  </w:style>
  <w:style w:type="paragraph" w:styleId="TOC2">
    <w:name w:val="toc 2"/>
    <w:basedOn w:val="a"/>
    <w:next w:val="a"/>
    <w:uiPriority w:val="39"/>
    <w:unhideWhenUsed/>
    <w:qFormat/>
    <w:pPr>
      <w:ind w:leftChars="200" w:left="420"/>
    </w:pPr>
  </w:style>
  <w:style w:type="paragraph" w:styleId="a9">
    <w:name w:val="annotation subject"/>
    <w:basedOn w:val="a3"/>
    <w:next w:val="a3"/>
    <w:link w:val="aa"/>
    <w:uiPriority w:val="99"/>
    <w:semiHidden/>
    <w:unhideWhenUsed/>
    <w:rPr>
      <w:b/>
      <w:bCs/>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journalbody"/>
    <w:uiPriority w:val="99"/>
    <w:unhideWhenUsed/>
    <w:qFormat/>
    <w:rPr>
      <w:rFonts w:ascii="Times New Roman" w:eastAsia="宋体" w:hAnsi="Times New Roman"/>
      <w:color w:val="4472C4" w:themeColor="accent1"/>
      <w:sz w:val="20"/>
      <w:u w:val="none"/>
    </w:rPr>
  </w:style>
  <w:style w:type="character" w:customStyle="1" w:styleId="journalbody">
    <w:name w:val="journal_body 字符"/>
    <w:basedOn w:val="a0"/>
    <w:link w:val="journalbody0"/>
    <w:qFormat/>
    <w:rPr>
      <w:rFonts w:ascii="Times New Roman" w:eastAsia="宋体" w:hAnsi="Times New Roman"/>
      <w:sz w:val="20"/>
    </w:rPr>
  </w:style>
  <w:style w:type="paragraph" w:customStyle="1" w:styleId="journalbody0">
    <w:name w:val="journal_body"/>
    <w:basedOn w:val="a"/>
    <w:link w:val="journalbody"/>
    <w:qFormat/>
    <w:pPr>
      <w:spacing w:line="320" w:lineRule="exact"/>
    </w:pPr>
    <w:rPr>
      <w:rFonts w:cstheme="minorBidi"/>
      <w:sz w:val="20"/>
      <w:szCs w:val="22"/>
      <w:shd w:val="clear" w:color="auto" w:fill="FFFFFF"/>
    </w:rPr>
  </w:style>
  <w:style w:type="character" w:styleId="ae">
    <w:name w:val="annotation reference"/>
    <w:basedOn w:val="a0"/>
    <w:uiPriority w:val="99"/>
    <w:semiHidden/>
    <w:unhideWhenUsed/>
    <w:qFormat/>
    <w:rPr>
      <w:sz w:val="21"/>
      <w:szCs w:val="21"/>
    </w:rPr>
  </w:style>
  <w:style w:type="paragraph" w:customStyle="1" w:styleId="song">
    <w:name w:val="song_正文"/>
    <w:basedOn w:val="a"/>
    <w:qFormat/>
    <w:pPr>
      <w:spacing w:beforeLines="50" w:before="50"/>
    </w:pPr>
  </w:style>
  <w:style w:type="paragraph" w:customStyle="1" w:styleId="h2">
    <w:name w:val="h_标题 2"/>
    <w:next w:val="song"/>
    <w:link w:val="h20"/>
    <w:qFormat/>
    <w:pPr>
      <w:spacing w:before="120" w:after="120" w:line="400" w:lineRule="exact"/>
      <w:outlineLvl w:val="1"/>
    </w:pPr>
    <w:rPr>
      <w:rFonts w:eastAsia="黑体" w:cstheme="minorBidi"/>
      <w:b/>
      <w:kern w:val="2"/>
      <w:sz w:val="30"/>
      <w:szCs w:val="22"/>
    </w:rPr>
  </w:style>
  <w:style w:type="character" w:customStyle="1" w:styleId="h20">
    <w:name w:val="h_标题 2 字符"/>
    <w:basedOn w:val="a0"/>
    <w:link w:val="h2"/>
    <w:qFormat/>
    <w:rPr>
      <w:rFonts w:ascii="Times New Roman" w:eastAsia="黑体" w:hAnsi="Times New Roman"/>
      <w:b/>
      <w:sz w:val="30"/>
    </w:rPr>
  </w:style>
  <w:style w:type="paragraph" w:customStyle="1" w:styleId="h1">
    <w:name w:val="h_标题 1"/>
    <w:next w:val="s"/>
    <w:link w:val="h10"/>
    <w:qFormat/>
    <w:pPr>
      <w:spacing w:before="120"/>
      <w:jc w:val="center"/>
      <w:outlineLvl w:val="0"/>
    </w:pPr>
    <w:rPr>
      <w:rFonts w:eastAsia="黑体"/>
      <w:b/>
      <w:bCs/>
      <w:color w:val="333333"/>
      <w:kern w:val="2"/>
      <w:sz w:val="44"/>
    </w:rPr>
  </w:style>
  <w:style w:type="character" w:customStyle="1" w:styleId="h10">
    <w:name w:val="h_标题 1 字符"/>
    <w:basedOn w:val="s0"/>
    <w:link w:val="h1"/>
    <w:qFormat/>
    <w:rPr>
      <w:rFonts w:ascii="Times New Roman" w:eastAsia="黑体" w:hAnsi="Times New Roman" w:cs="Times New Roman"/>
      <w:b/>
      <w:bCs/>
      <w:color w:val="333333"/>
      <w:sz w:val="44"/>
      <w:szCs w:val="20"/>
    </w:rPr>
  </w:style>
  <w:style w:type="character" w:customStyle="1" w:styleId="s0">
    <w:name w:val="s_正文 字符"/>
    <w:basedOn w:val="a0"/>
    <w:link w:val="s"/>
    <w:qFormat/>
    <w:rPr>
      <w:rFonts w:ascii="Times New Roman" w:eastAsia="宋体" w:hAnsi="Times New Roman" w:cs="Times New Roman"/>
      <w:bCs/>
      <w:color w:val="333333"/>
      <w:sz w:val="24"/>
      <w:szCs w:val="20"/>
    </w:rPr>
  </w:style>
  <w:style w:type="paragraph" w:customStyle="1" w:styleId="song3">
    <w:name w:val="song_标题 3"/>
    <w:basedOn w:val="h2"/>
    <w:next w:val="song"/>
    <w:qFormat/>
    <w:rPr>
      <w:sz w:val="28"/>
    </w:rPr>
  </w:style>
  <w:style w:type="paragraph" w:customStyle="1" w:styleId="af">
    <w:name w:val="图表"/>
    <w:next w:val="s"/>
    <w:qFormat/>
    <w:pPr>
      <w:jc w:val="center"/>
    </w:pPr>
    <w:rPr>
      <w:rFonts w:cstheme="minorBidi"/>
      <w:kern w:val="2"/>
      <w:sz w:val="18"/>
      <w:szCs w:val="22"/>
    </w:rPr>
  </w:style>
  <w:style w:type="paragraph" w:customStyle="1" w:styleId="s3">
    <w:name w:val="s_标题 3"/>
    <w:basedOn w:val="s2"/>
    <w:next w:val="s"/>
    <w:qFormat/>
    <w:pPr>
      <w:outlineLvl w:val="2"/>
    </w:pPr>
    <w:rPr>
      <w:sz w:val="28"/>
    </w:rPr>
  </w:style>
  <w:style w:type="paragraph" w:customStyle="1" w:styleId="s2">
    <w:name w:val="s_标题 2"/>
    <w:basedOn w:val="s"/>
    <w:next w:val="s"/>
    <w:link w:val="s20"/>
    <w:qFormat/>
    <w:pPr>
      <w:spacing w:beforeLines="50" w:before="50" w:afterLines="50" w:after="50"/>
      <w:ind w:firstLineChars="0" w:firstLine="0"/>
      <w:jc w:val="left"/>
      <w:outlineLvl w:val="1"/>
    </w:pPr>
    <w:rPr>
      <w:b/>
      <w:sz w:val="32"/>
      <w:shd w:val="clear" w:color="auto" w:fill="auto"/>
    </w:rPr>
  </w:style>
  <w:style w:type="character" w:customStyle="1" w:styleId="s20">
    <w:name w:val="s_标题 2 字符"/>
    <w:basedOn w:val="s0"/>
    <w:link w:val="s2"/>
    <w:qFormat/>
    <w:rPr>
      <w:rFonts w:ascii="Times New Roman" w:eastAsia="宋体" w:hAnsi="Times New Roman" w:cs="Times New Roman"/>
      <w:b/>
      <w:bCs/>
      <w:color w:val="333333"/>
      <w:sz w:val="32"/>
      <w:szCs w:val="20"/>
    </w:rPr>
  </w:style>
  <w:style w:type="paragraph" w:customStyle="1" w:styleId="af0">
    <w:name w:val="参考文献"/>
    <w:link w:val="af1"/>
    <w:qFormat/>
    <w:pPr>
      <w:spacing w:line="400" w:lineRule="exact"/>
      <w:ind w:left="150" w:hangingChars="150" w:hanging="150"/>
      <w:jc w:val="both"/>
    </w:pPr>
    <w:rPr>
      <w:bCs/>
      <w:color w:val="333333"/>
      <w:kern w:val="2"/>
      <w:sz w:val="21"/>
      <w:shd w:val="clear" w:color="auto" w:fill="FFFFFF"/>
    </w:rPr>
  </w:style>
  <w:style w:type="character" w:customStyle="1" w:styleId="af1">
    <w:name w:val="参考文献 字符"/>
    <w:basedOn w:val="a0"/>
    <w:link w:val="af0"/>
    <w:qFormat/>
    <w:rPr>
      <w:rFonts w:ascii="Times New Roman" w:eastAsia="宋体" w:hAnsi="Times New Roman" w:cs="Times New Roman"/>
      <w:bCs/>
      <w:color w:val="333333"/>
      <w:szCs w:val="20"/>
    </w:rPr>
  </w:style>
  <w:style w:type="paragraph" w:customStyle="1" w:styleId="af2">
    <w:name w:val="公式"/>
    <w:next w:val="s"/>
    <w:link w:val="af3"/>
    <w:qFormat/>
    <w:pPr>
      <w:tabs>
        <w:tab w:val="center" w:pos="4150"/>
        <w:tab w:val="right" w:pos="10104"/>
      </w:tabs>
      <w:jc w:val="both"/>
    </w:pPr>
    <w:rPr>
      <w:color w:val="333333"/>
      <w:kern w:val="2"/>
      <w:sz w:val="21"/>
      <w:shd w:val="clear" w:color="auto" w:fill="FFFFFF"/>
    </w:rPr>
  </w:style>
  <w:style w:type="character" w:customStyle="1" w:styleId="af3">
    <w:name w:val="公式 字符"/>
    <w:basedOn w:val="a0"/>
    <w:link w:val="af2"/>
    <w:qFormat/>
    <w:rPr>
      <w:rFonts w:ascii="Times New Roman" w:eastAsia="宋体" w:hAnsi="Times New Roman" w:cs="Times New Roman"/>
      <w:color w:val="333333"/>
      <w:szCs w:val="20"/>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Bibliography1">
    <w:name w:val="Bibliography1"/>
    <w:next w:val="a"/>
    <w:uiPriority w:val="37"/>
    <w:unhideWhenUsed/>
    <w:qFormat/>
    <w:pPr>
      <w:tabs>
        <w:tab w:val="left" w:pos="384"/>
      </w:tabs>
      <w:spacing w:line="240" w:lineRule="exact"/>
      <w:ind w:left="384" w:hangingChars="150" w:hanging="384"/>
      <w:jc w:val="both"/>
    </w:pPr>
    <w:rPr>
      <w:bCs/>
      <w:color w:val="333333"/>
      <w:kern w:val="2"/>
      <w:sz w:val="21"/>
      <w:shd w:val="clear" w:color="auto" w:fill="FFFFFF"/>
    </w:rPr>
  </w:style>
  <w:style w:type="paragraph" w:customStyle="1" w:styleId="journal1">
    <w:name w:val="journal_1"/>
    <w:basedOn w:val="a"/>
    <w:next w:val="a"/>
    <w:link w:val="journal10"/>
    <w:qFormat/>
    <w:pPr>
      <w:widowControl/>
      <w:numPr>
        <w:numId w:val="1"/>
      </w:numPr>
      <w:ind w:left="0" w:firstLineChars="0" w:firstLine="0"/>
      <w:jc w:val="left"/>
      <w:outlineLvl w:val="0"/>
    </w:pPr>
    <w:rPr>
      <w:b/>
      <w:sz w:val="28"/>
    </w:rPr>
  </w:style>
  <w:style w:type="character" w:customStyle="1" w:styleId="journal10">
    <w:name w:val="journal_1 字符"/>
    <w:basedOn w:val="a0"/>
    <w:link w:val="journal1"/>
    <w:qFormat/>
    <w:rPr>
      <w:rFonts w:ascii="Times New Roman" w:eastAsia="宋体" w:hAnsi="Times New Roman"/>
      <w:b/>
      <w:sz w:val="28"/>
    </w:rPr>
  </w:style>
  <w:style w:type="paragraph" w:customStyle="1" w:styleId="journal2">
    <w:name w:val="journal_2"/>
    <w:basedOn w:val="journal3"/>
    <w:next w:val="a"/>
    <w:link w:val="journal20"/>
    <w:qFormat/>
    <w:pPr>
      <w:numPr>
        <w:ilvl w:val="1"/>
      </w:numPr>
      <w:outlineLvl w:val="1"/>
    </w:pPr>
    <w:rPr>
      <w:sz w:val="28"/>
    </w:rPr>
  </w:style>
  <w:style w:type="paragraph" w:customStyle="1" w:styleId="journal3">
    <w:name w:val="journal_3"/>
    <w:basedOn w:val="journal1"/>
    <w:next w:val="a"/>
    <w:link w:val="journal30"/>
    <w:qFormat/>
    <w:pPr>
      <w:numPr>
        <w:ilvl w:val="2"/>
      </w:numPr>
      <w:outlineLvl w:val="2"/>
    </w:pPr>
    <w:rPr>
      <w:sz w:val="24"/>
    </w:rPr>
  </w:style>
  <w:style w:type="character" w:customStyle="1" w:styleId="journal20">
    <w:name w:val="journal_2 字符"/>
    <w:basedOn w:val="a0"/>
    <w:link w:val="journal2"/>
    <w:qFormat/>
    <w:rPr>
      <w:rFonts w:ascii="Times New Roman" w:eastAsia="宋体" w:hAnsi="Times New Roman"/>
      <w:b/>
      <w:sz w:val="28"/>
    </w:rPr>
  </w:style>
  <w:style w:type="character" w:customStyle="1" w:styleId="journal30">
    <w:name w:val="journal_3 字符"/>
    <w:basedOn w:val="journal10"/>
    <w:link w:val="journal3"/>
    <w:qFormat/>
    <w:rPr>
      <w:rFonts w:ascii="Times New Roman" w:eastAsia="宋体" w:hAnsi="Times New Roman"/>
      <w:b/>
      <w:sz w:val="24"/>
    </w:rPr>
  </w:style>
  <w:style w:type="paragraph" w:customStyle="1" w:styleId="EndNoteBibliography">
    <w:name w:val="EndNote Bibliography"/>
    <w:basedOn w:val="af0"/>
    <w:next w:val="a"/>
    <w:link w:val="EndNoteBibliography0"/>
    <w:qFormat/>
    <w:pPr>
      <w:spacing w:line="240" w:lineRule="exact"/>
    </w:pPr>
    <w:rPr>
      <w:sz w:val="24"/>
    </w:rPr>
  </w:style>
  <w:style w:type="character" w:customStyle="1" w:styleId="EndNoteBibliography0">
    <w:name w:val="EndNote Bibliography 字符"/>
    <w:basedOn w:val="a0"/>
    <w:link w:val="EndNoteBibliography"/>
    <w:qFormat/>
    <w:rPr>
      <w:rFonts w:ascii="Times New Roman" w:eastAsia="宋体" w:hAnsi="Times New Roman" w:cs="Times New Roman"/>
      <w:bCs/>
      <w:color w:val="333333"/>
      <w:sz w:val="24"/>
      <w:szCs w:val="20"/>
    </w:rPr>
  </w:style>
  <w:style w:type="paragraph" w:customStyle="1" w:styleId="EndNoteBibliographyTitle">
    <w:name w:val="EndNote Bibliography Title"/>
    <w:basedOn w:val="a"/>
    <w:next w:val="EndNoteBibliography"/>
    <w:link w:val="EndNoteBibliographyTitle0"/>
    <w:qFormat/>
    <w:pPr>
      <w:jc w:val="center"/>
    </w:p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af4">
    <w:name w:val="无缩进"/>
    <w:next w:val="a"/>
    <w:link w:val="af5"/>
    <w:qFormat/>
    <w:pPr>
      <w:spacing w:line="360" w:lineRule="auto"/>
    </w:pPr>
    <w:rPr>
      <w:rFonts w:cs="宋体"/>
      <w:kern w:val="2"/>
      <w:sz w:val="24"/>
      <w:szCs w:val="24"/>
    </w:rPr>
  </w:style>
  <w:style w:type="character" w:customStyle="1" w:styleId="af5">
    <w:name w:val="无缩进 字符"/>
    <w:basedOn w:val="a0"/>
    <w:link w:val="af4"/>
    <w:qFormat/>
    <w:rPr>
      <w:rFonts w:ascii="Times New Roman" w:eastAsia="宋体" w:hAnsi="Times New Roman" w:cs="宋体"/>
      <w:sz w:val="24"/>
      <w:szCs w:val="24"/>
    </w:rPr>
  </w:style>
  <w:style w:type="paragraph" w:customStyle="1" w:styleId="juntablebody">
    <w:name w:val="j_untablebody"/>
    <w:basedOn w:val="journalbody0"/>
    <w:next w:val="journalbody0"/>
    <w:link w:val="juntablebody0"/>
    <w:qFormat/>
    <w:pPr>
      <w:ind w:firstLineChars="0" w:firstLine="0"/>
    </w:pPr>
  </w:style>
  <w:style w:type="character" w:customStyle="1" w:styleId="juntablebody0">
    <w:name w:val="j_untablebody 字符"/>
    <w:basedOn w:val="journalbody"/>
    <w:link w:val="juntablebody"/>
    <w:qFormat/>
    <w:rPr>
      <w:rFonts w:ascii="Times New Roman" w:eastAsia="宋体" w:hAnsi="Times New Roman"/>
      <w:sz w:val="20"/>
    </w:rPr>
  </w:style>
  <w:style w:type="paragraph" w:customStyle="1" w:styleId="cumt">
    <w:name w:val="cumt_正文"/>
    <w:basedOn w:val="a"/>
    <w:link w:val="cumt0"/>
    <w:qFormat/>
    <w:pPr>
      <w:spacing w:line="400" w:lineRule="exact"/>
    </w:pPr>
    <w:rPr>
      <w:sz w:val="24"/>
    </w:rPr>
  </w:style>
  <w:style w:type="character" w:customStyle="1" w:styleId="cumt0">
    <w:name w:val="cumt_正文 字符"/>
    <w:basedOn w:val="a0"/>
    <w:link w:val="cumt"/>
    <w:qFormat/>
    <w:rPr>
      <w:rFonts w:ascii="Times New Roman" w:eastAsia="宋体" w:hAnsi="Times New Roman" w:cs="Times New Roman"/>
      <w:sz w:val="24"/>
      <w:szCs w:val="24"/>
    </w:rPr>
  </w:style>
  <w:style w:type="paragraph" w:customStyle="1" w:styleId="cumtt1">
    <w:name w:val="cumt_t1"/>
    <w:next w:val="cumt"/>
    <w:link w:val="cumtt10"/>
    <w:qFormat/>
    <w:pPr>
      <w:spacing w:before="120"/>
      <w:jc w:val="both"/>
      <w:outlineLvl w:val="0"/>
    </w:pPr>
    <w:rPr>
      <w:rFonts w:ascii="Helvetica" w:eastAsia="黑体" w:hAnsi="Helvetica"/>
      <w:b/>
      <w:kern w:val="2"/>
      <w:sz w:val="36"/>
      <w:szCs w:val="24"/>
    </w:rPr>
  </w:style>
  <w:style w:type="character" w:customStyle="1" w:styleId="cumtt10">
    <w:name w:val="cumt_t1 字符"/>
    <w:basedOn w:val="a0"/>
    <w:link w:val="cumtt1"/>
    <w:qFormat/>
    <w:rPr>
      <w:rFonts w:ascii="Helvetica" w:eastAsia="黑体" w:hAnsi="Helvetica" w:cs="Times New Roman"/>
      <w:b/>
      <w:sz w:val="36"/>
      <w:szCs w:val="24"/>
    </w:rPr>
  </w:style>
  <w:style w:type="paragraph" w:customStyle="1" w:styleId="cumtt2">
    <w:name w:val="cumt_t2"/>
    <w:next w:val="cumt"/>
    <w:link w:val="cumtt20"/>
    <w:qFormat/>
    <w:pPr>
      <w:spacing w:before="120" w:after="120" w:line="400" w:lineRule="exact"/>
      <w:jc w:val="both"/>
      <w:outlineLvl w:val="1"/>
    </w:pPr>
    <w:rPr>
      <w:rFonts w:eastAsia="黑体"/>
      <w:b/>
      <w:kern w:val="2"/>
      <w:sz w:val="30"/>
      <w:szCs w:val="24"/>
    </w:rPr>
  </w:style>
  <w:style w:type="character" w:customStyle="1" w:styleId="cumtt20">
    <w:name w:val="cumt_t2 字符"/>
    <w:basedOn w:val="a0"/>
    <w:link w:val="cumtt2"/>
    <w:qFormat/>
    <w:rPr>
      <w:rFonts w:ascii="Times New Roman" w:eastAsia="黑体" w:hAnsi="Times New Roman" w:cs="Times New Roman"/>
      <w:b/>
      <w:sz w:val="30"/>
      <w:szCs w:val="24"/>
    </w:rPr>
  </w:style>
  <w:style w:type="paragraph" w:customStyle="1" w:styleId="cumtt3">
    <w:name w:val="cumt_t3"/>
    <w:next w:val="cumt"/>
    <w:link w:val="cumtt30"/>
    <w:qFormat/>
    <w:pPr>
      <w:spacing w:before="120" w:after="120" w:line="400" w:lineRule="exact"/>
      <w:jc w:val="both"/>
      <w:outlineLvl w:val="2"/>
    </w:pPr>
    <w:rPr>
      <w:rFonts w:eastAsia="黑体"/>
      <w:b/>
      <w:bCs/>
      <w:color w:val="333333"/>
      <w:kern w:val="2"/>
      <w:sz w:val="28"/>
    </w:rPr>
  </w:style>
  <w:style w:type="character" w:customStyle="1" w:styleId="cumtt30">
    <w:name w:val="cumt_t3 字符"/>
    <w:basedOn w:val="a0"/>
    <w:link w:val="cumtt3"/>
    <w:qFormat/>
    <w:rPr>
      <w:rFonts w:ascii="Times New Roman" w:eastAsia="黑体" w:hAnsi="Times New Roman" w:cs="Times New Roman"/>
      <w:b/>
      <w:bCs/>
      <w:color w:val="333333"/>
      <w:sz w:val="28"/>
      <w:szCs w:val="20"/>
    </w:rPr>
  </w:style>
  <w:style w:type="character" w:customStyle="1" w:styleId="a8">
    <w:name w:val="页眉 字符"/>
    <w:basedOn w:val="a0"/>
    <w:link w:val="a7"/>
    <w:uiPriority w:val="99"/>
    <w:qFormat/>
    <w:rPr>
      <w:rFonts w:ascii="Times New Roman" w:eastAsia="宋体" w:hAnsi="Times New Roman" w:cs="Times New Roman"/>
      <w:sz w:val="18"/>
      <w:szCs w:val="18"/>
    </w:rPr>
  </w:style>
  <w:style w:type="character" w:customStyle="1" w:styleId="a6">
    <w:name w:val="页脚 字符"/>
    <w:basedOn w:val="a0"/>
    <w:link w:val="a5"/>
    <w:uiPriority w:val="99"/>
    <w:qFormat/>
    <w:rPr>
      <w:rFonts w:ascii="Times New Roman" w:eastAsia="宋体" w:hAnsi="Times New Roman" w:cs="Times New Roman"/>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MTEquationSection">
    <w:name w:val="MTEquationSection"/>
    <w:basedOn w:val="a0"/>
    <w:qFormat/>
    <w:rPr>
      <w:vanish/>
      <w:color w:val="FF0000"/>
    </w:rPr>
  </w:style>
  <w:style w:type="paragraph" w:customStyle="1" w:styleId="MTDisplayEquation">
    <w:name w:val="MTDisplayEquation"/>
    <w:basedOn w:val="cumt"/>
    <w:next w:val="a"/>
    <w:link w:val="MTDisplayEquation0"/>
    <w:qFormat/>
    <w:pPr>
      <w:tabs>
        <w:tab w:val="center" w:pos="4160"/>
        <w:tab w:val="right" w:pos="8300"/>
      </w:tabs>
      <w:ind w:firstLine="480"/>
    </w:pPr>
  </w:style>
  <w:style w:type="character" w:customStyle="1" w:styleId="MTDisplayEquation0">
    <w:name w:val="MTDisplayEquation 字符"/>
    <w:basedOn w:val="cumt0"/>
    <w:link w:val="MTDisplayEquation"/>
    <w:qFormat/>
    <w:rPr>
      <w:rFonts w:ascii="Times New Roman" w:eastAsia="宋体" w:hAnsi="Times New Roman" w:cs="Times New Roman"/>
      <w:sz w:val="24"/>
      <w:szCs w:val="24"/>
    </w:rPr>
  </w:style>
  <w:style w:type="character" w:customStyle="1" w:styleId="Char">
    <w:name w:val="分栏公式 Char"/>
    <w:link w:val="af6"/>
    <w:qFormat/>
    <w:rPr>
      <w:rFonts w:ascii="Times New Roman" w:hAnsi="Times New Roman"/>
    </w:rPr>
  </w:style>
  <w:style w:type="paragraph" w:customStyle="1" w:styleId="af6">
    <w:name w:val="分栏公式"/>
    <w:basedOn w:val="MTDisplayEquation"/>
    <w:link w:val="Char"/>
    <w:qFormat/>
    <w:pPr>
      <w:tabs>
        <w:tab w:val="clear" w:pos="4160"/>
        <w:tab w:val="clear" w:pos="8300"/>
        <w:tab w:val="center" w:pos="3300"/>
      </w:tabs>
      <w:spacing w:line="240" w:lineRule="auto"/>
      <w:ind w:firstLineChars="0" w:firstLine="227"/>
      <w:jc w:val="right"/>
    </w:pPr>
    <w:rPr>
      <w:rFonts w:eastAsiaTheme="minorEastAsia" w:cstheme="minorBidi"/>
      <w:sz w:val="21"/>
      <w:szCs w:val="22"/>
    </w:rPr>
  </w:style>
  <w:style w:type="character" w:customStyle="1" w:styleId="IOPTextChar">
    <w:name w:val="IOPText Char"/>
    <w:link w:val="IOPText"/>
    <w:qFormat/>
    <w:rPr>
      <w:rFonts w:ascii="Times New Roman" w:hAnsi="Times New Roman"/>
      <w:sz w:val="20"/>
    </w:rPr>
  </w:style>
  <w:style w:type="paragraph" w:customStyle="1" w:styleId="IOPText">
    <w:name w:val="IOPText"/>
    <w:basedOn w:val="a"/>
    <w:link w:val="IOPTextChar"/>
    <w:qFormat/>
    <w:pPr>
      <w:widowControl/>
      <w:spacing w:line="259" w:lineRule="auto"/>
      <w:ind w:firstLineChars="0" w:firstLine="227"/>
    </w:pPr>
    <w:rPr>
      <w:rFonts w:eastAsiaTheme="minorEastAsia" w:cstheme="minorBidi"/>
      <w:sz w:val="20"/>
      <w:szCs w:val="22"/>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Heading1">
    <w:name w:val="TOC Heading1"/>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7">
    <w:name w:val="List Paragraph"/>
    <w:basedOn w:val="a"/>
    <w:uiPriority w:val="34"/>
    <w:qFormat/>
    <w:pPr>
      <w:ind w:firstLine="420"/>
    </w:pPr>
  </w:style>
  <w:style w:type="paragraph" w:customStyle="1" w:styleId="12">
    <w:name w:val="正文1"/>
    <w:qFormat/>
    <w:pPr>
      <w:widowControl w:val="0"/>
      <w:jc w:val="both"/>
    </w:pPr>
    <w:rPr>
      <w:rFonts w:ascii="等线" w:eastAsia="等线" w:hAnsi="等线"/>
      <w:kern w:val="2"/>
      <w:sz w:val="21"/>
      <w:szCs w:val="21"/>
    </w:rPr>
  </w:style>
  <w:style w:type="paragraph" w:customStyle="1" w:styleId="Default">
    <w:name w:val="Default"/>
    <w:uiPriority w:val="99"/>
    <w:unhideWhenUsed/>
    <w:qFormat/>
    <w:pPr>
      <w:widowControl w:val="0"/>
      <w:autoSpaceDE w:val="0"/>
      <w:autoSpaceDN w:val="0"/>
      <w:adjustRightInd w:val="0"/>
    </w:pPr>
    <w:rPr>
      <w:rFonts w:eastAsia="Times New Roman" w:hint="eastAsia"/>
      <w:color w:val="000000"/>
      <w:sz w:val="24"/>
    </w:rPr>
  </w:style>
  <w:style w:type="character" w:customStyle="1" w:styleId="a4">
    <w:name w:val="批注文字 字符"/>
    <w:basedOn w:val="a0"/>
    <w:link w:val="a3"/>
    <w:uiPriority w:val="99"/>
    <w:semiHidden/>
    <w:qFormat/>
    <w:rPr>
      <w:kern w:val="2"/>
      <w:sz w:val="21"/>
      <w:szCs w:val="24"/>
    </w:rPr>
  </w:style>
  <w:style w:type="character" w:customStyle="1" w:styleId="aa">
    <w:name w:val="批注主题 字符"/>
    <w:basedOn w:val="a4"/>
    <w:link w:val="a9"/>
    <w:uiPriority w:val="99"/>
    <w:semiHidden/>
    <w:qFormat/>
    <w:rPr>
      <w:b/>
      <w:bCs/>
      <w:kern w:val="2"/>
      <w:sz w:val="21"/>
      <w:szCs w:val="24"/>
    </w:rPr>
  </w:style>
  <w:style w:type="character" w:customStyle="1" w:styleId="21">
    <w:name w:val="未处理的提及2"/>
    <w:basedOn w:val="a0"/>
    <w:uiPriority w:val="99"/>
    <w:semiHidden/>
    <w:unhideWhenUsed/>
    <w:qFormat/>
    <w:rPr>
      <w:color w:val="605E5C"/>
      <w:shd w:val="clear" w:color="auto" w:fill="E1DFDD"/>
    </w:rPr>
  </w:style>
  <w:style w:type="paragraph" w:styleId="af8">
    <w:name w:val="Revision"/>
    <w:hidden/>
    <w:uiPriority w:val="99"/>
    <w:semiHidden/>
    <w:rsid w:val="00535659"/>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tiff"/><Relationship Id="rId117" Type="http://schemas.openxmlformats.org/officeDocument/2006/relationships/image" Target="media/image70.tiff"/><Relationship Id="rId21" Type="http://schemas.openxmlformats.org/officeDocument/2006/relationships/hyperlink" Target="https://jmeubank.github.io/tdm-gcc/download/" TargetMode="External"/><Relationship Id="rId42" Type="http://schemas.openxmlformats.org/officeDocument/2006/relationships/footer" Target="footer4.xml"/><Relationship Id="rId47" Type="http://schemas.openxmlformats.org/officeDocument/2006/relationships/image" Target="media/image26.png"/><Relationship Id="rId63" Type="http://schemas.openxmlformats.org/officeDocument/2006/relationships/oleObject" Target="embeddings/oleObject3.bin"/><Relationship Id="rId68" Type="http://schemas.openxmlformats.org/officeDocument/2006/relationships/image" Target="media/image43.wmf"/><Relationship Id="rId84" Type="http://schemas.openxmlformats.org/officeDocument/2006/relationships/oleObject" Target="embeddings/oleObject14.bin"/><Relationship Id="rId89" Type="http://schemas.openxmlformats.org/officeDocument/2006/relationships/image" Target="media/image53.wmf"/><Relationship Id="rId112" Type="http://schemas.openxmlformats.org/officeDocument/2006/relationships/image" Target="media/image65.tiff"/><Relationship Id="rId133" Type="http://schemas.openxmlformats.org/officeDocument/2006/relationships/image" Target="media/image86.tiff"/><Relationship Id="rId138" Type="http://schemas.openxmlformats.org/officeDocument/2006/relationships/image" Target="media/image91.tiff"/><Relationship Id="rId154" Type="http://schemas.openxmlformats.org/officeDocument/2006/relationships/image" Target="media/image107.tiff"/><Relationship Id="rId159" Type="http://schemas.openxmlformats.org/officeDocument/2006/relationships/image" Target="media/image112.png"/><Relationship Id="rId16" Type="http://schemas.openxmlformats.org/officeDocument/2006/relationships/image" Target="media/image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image" Target="media/image12.tiff"/><Relationship Id="rId37" Type="http://schemas.openxmlformats.org/officeDocument/2006/relationships/image" Target="media/image17.tiff"/><Relationship Id="rId53" Type="http://schemas.openxmlformats.org/officeDocument/2006/relationships/image" Target="media/image32.tiff"/><Relationship Id="rId58" Type="http://schemas.openxmlformats.org/officeDocument/2006/relationships/image" Target="media/image37.png"/><Relationship Id="rId74" Type="http://schemas.openxmlformats.org/officeDocument/2006/relationships/image" Target="media/image46.wmf"/><Relationship Id="rId79" Type="http://schemas.openxmlformats.org/officeDocument/2006/relationships/oleObject" Target="embeddings/oleObject11.bin"/><Relationship Id="rId102" Type="http://schemas.openxmlformats.org/officeDocument/2006/relationships/oleObject" Target="embeddings/oleObject23.bin"/><Relationship Id="rId123" Type="http://schemas.openxmlformats.org/officeDocument/2006/relationships/image" Target="media/image76.tiff"/><Relationship Id="rId128" Type="http://schemas.openxmlformats.org/officeDocument/2006/relationships/image" Target="media/image81.tiff"/><Relationship Id="rId144" Type="http://schemas.openxmlformats.org/officeDocument/2006/relationships/image" Target="media/image97.tiff"/><Relationship Id="rId149" Type="http://schemas.openxmlformats.org/officeDocument/2006/relationships/image" Target="media/image102.tiff"/><Relationship Id="rId5" Type="http://schemas.openxmlformats.org/officeDocument/2006/relationships/settings" Target="settings.xml"/><Relationship Id="rId90" Type="http://schemas.openxmlformats.org/officeDocument/2006/relationships/oleObject" Target="embeddings/oleObject17.bin"/><Relationship Id="rId95" Type="http://schemas.openxmlformats.org/officeDocument/2006/relationships/image" Target="media/image56.wmf"/><Relationship Id="rId160" Type="http://schemas.openxmlformats.org/officeDocument/2006/relationships/image" Target="media/image113.tiff"/><Relationship Id="rId165" Type="http://schemas.openxmlformats.org/officeDocument/2006/relationships/image" Target="media/image118.png"/><Relationship Id="rId22" Type="http://schemas.openxmlformats.org/officeDocument/2006/relationships/hyperlink" Target="https://www.jetbrains.com/clion/" TargetMode="External"/><Relationship Id="rId27" Type="http://schemas.openxmlformats.org/officeDocument/2006/relationships/image" Target="media/image7.tiff"/><Relationship Id="rId43" Type="http://schemas.openxmlformats.org/officeDocument/2006/relationships/image" Target="media/image22.png"/><Relationship Id="rId48" Type="http://schemas.openxmlformats.org/officeDocument/2006/relationships/image" Target="media/image27.tiff"/><Relationship Id="rId64" Type="http://schemas.openxmlformats.org/officeDocument/2006/relationships/image" Target="media/image41.wmf"/><Relationship Id="rId69" Type="http://schemas.openxmlformats.org/officeDocument/2006/relationships/oleObject" Target="embeddings/oleObject6.bin"/><Relationship Id="rId113" Type="http://schemas.openxmlformats.org/officeDocument/2006/relationships/image" Target="media/image66.tiff"/><Relationship Id="rId118" Type="http://schemas.openxmlformats.org/officeDocument/2006/relationships/image" Target="media/image71.tiff"/><Relationship Id="rId134" Type="http://schemas.openxmlformats.org/officeDocument/2006/relationships/image" Target="media/image87.png"/><Relationship Id="rId139" Type="http://schemas.openxmlformats.org/officeDocument/2006/relationships/image" Target="media/image92.tiff"/><Relationship Id="rId80" Type="http://schemas.openxmlformats.org/officeDocument/2006/relationships/image" Target="media/image49.wmf"/><Relationship Id="rId85" Type="http://schemas.openxmlformats.org/officeDocument/2006/relationships/image" Target="media/image51.wmf"/><Relationship Id="rId150" Type="http://schemas.openxmlformats.org/officeDocument/2006/relationships/image" Target="media/image103.tiff"/><Relationship Id="rId155" Type="http://schemas.openxmlformats.org/officeDocument/2006/relationships/image" Target="media/image108.tiff"/><Relationship Id="rId12" Type="http://schemas.openxmlformats.org/officeDocument/2006/relationships/footer" Target="footer2.xml"/><Relationship Id="rId17" Type="http://schemas.openxmlformats.org/officeDocument/2006/relationships/image" Target="media/image2.emf"/><Relationship Id="rId33" Type="http://schemas.openxmlformats.org/officeDocument/2006/relationships/image" Target="media/image13.png"/><Relationship Id="rId38" Type="http://schemas.openxmlformats.org/officeDocument/2006/relationships/image" Target="media/image18.tiff"/><Relationship Id="rId59" Type="http://schemas.openxmlformats.org/officeDocument/2006/relationships/image" Target="media/image38.tiff"/><Relationship Id="rId103" Type="http://schemas.openxmlformats.org/officeDocument/2006/relationships/image" Target="media/image60.wmf"/><Relationship Id="rId108" Type="http://schemas.openxmlformats.org/officeDocument/2006/relationships/oleObject" Target="embeddings/oleObject26.bin"/><Relationship Id="rId124" Type="http://schemas.openxmlformats.org/officeDocument/2006/relationships/image" Target="media/image77.tiff"/><Relationship Id="rId129" Type="http://schemas.openxmlformats.org/officeDocument/2006/relationships/image" Target="media/image82.tiff"/><Relationship Id="rId54" Type="http://schemas.openxmlformats.org/officeDocument/2006/relationships/image" Target="media/image33.png"/><Relationship Id="rId70" Type="http://schemas.openxmlformats.org/officeDocument/2006/relationships/image" Target="media/image44.wmf"/><Relationship Id="rId75" Type="http://schemas.openxmlformats.org/officeDocument/2006/relationships/oleObject" Target="embeddings/oleObject9.bin"/><Relationship Id="rId91" Type="http://schemas.openxmlformats.org/officeDocument/2006/relationships/image" Target="media/image54.wmf"/><Relationship Id="rId96" Type="http://schemas.openxmlformats.org/officeDocument/2006/relationships/oleObject" Target="embeddings/oleObject20.bin"/><Relationship Id="rId140" Type="http://schemas.openxmlformats.org/officeDocument/2006/relationships/image" Target="media/image93.png"/><Relationship Id="rId145" Type="http://schemas.openxmlformats.org/officeDocument/2006/relationships/image" Target="media/image98.tiff"/><Relationship Id="rId161" Type="http://schemas.openxmlformats.org/officeDocument/2006/relationships/image" Target="media/image114.tiff"/><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gmas.users.sgg.whu.edu.cn/products/download/directory/products/upd" TargetMode="External"/><Relationship Id="rId23" Type="http://schemas.openxmlformats.org/officeDocument/2006/relationships/image" Target="media/image3.tiff"/><Relationship Id="rId28" Type="http://schemas.openxmlformats.org/officeDocument/2006/relationships/image" Target="media/image8.tiff"/><Relationship Id="rId36" Type="http://schemas.openxmlformats.org/officeDocument/2006/relationships/image" Target="media/image16.tiff"/><Relationship Id="rId49" Type="http://schemas.openxmlformats.org/officeDocument/2006/relationships/image" Target="media/image28.png"/><Relationship Id="rId57" Type="http://schemas.openxmlformats.org/officeDocument/2006/relationships/image" Target="media/image36.tiff"/><Relationship Id="rId106" Type="http://schemas.openxmlformats.org/officeDocument/2006/relationships/oleObject" Target="embeddings/oleObject25.bin"/><Relationship Id="rId114" Type="http://schemas.openxmlformats.org/officeDocument/2006/relationships/image" Target="media/image67.tiff"/><Relationship Id="rId119" Type="http://schemas.openxmlformats.org/officeDocument/2006/relationships/image" Target="media/image72.tiff"/><Relationship Id="rId127" Type="http://schemas.openxmlformats.org/officeDocument/2006/relationships/image" Target="media/image80.tiff"/><Relationship Id="rId10" Type="http://schemas.openxmlformats.org/officeDocument/2006/relationships/header" Target="header2.xml"/><Relationship Id="rId31" Type="http://schemas.openxmlformats.org/officeDocument/2006/relationships/image" Target="media/image11.tiff"/><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image" Target="media/image39.wmf"/><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48.wmf"/><Relationship Id="rId81" Type="http://schemas.openxmlformats.org/officeDocument/2006/relationships/oleObject" Target="embeddings/oleObject12.bin"/><Relationship Id="rId86" Type="http://schemas.openxmlformats.org/officeDocument/2006/relationships/oleObject" Target="embeddings/oleObject15.bin"/><Relationship Id="rId94" Type="http://schemas.openxmlformats.org/officeDocument/2006/relationships/oleObject" Target="embeddings/oleObject19.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5.tiff"/><Relationship Id="rId130" Type="http://schemas.openxmlformats.org/officeDocument/2006/relationships/image" Target="media/image83.tiff"/><Relationship Id="rId135" Type="http://schemas.openxmlformats.org/officeDocument/2006/relationships/image" Target="media/image88.png"/><Relationship Id="rId143" Type="http://schemas.openxmlformats.org/officeDocument/2006/relationships/image" Target="media/image96.tiff"/><Relationship Id="rId148" Type="http://schemas.openxmlformats.org/officeDocument/2006/relationships/image" Target="media/image101.tiff"/><Relationship Id="rId151" Type="http://schemas.openxmlformats.org/officeDocument/2006/relationships/image" Target="media/image104.tiff"/><Relationship Id="rId156" Type="http://schemas.openxmlformats.org/officeDocument/2006/relationships/image" Target="media/image109.tiff"/><Relationship Id="rId164"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image" Target="media/image19.tiff"/><Relationship Id="rId109" Type="http://schemas.openxmlformats.org/officeDocument/2006/relationships/image" Target="media/image63.wmf"/><Relationship Id="rId34" Type="http://schemas.openxmlformats.org/officeDocument/2006/relationships/image" Target="media/image14.tiff"/><Relationship Id="rId50" Type="http://schemas.openxmlformats.org/officeDocument/2006/relationships/image" Target="media/image29.tiff"/><Relationship Id="rId55" Type="http://schemas.openxmlformats.org/officeDocument/2006/relationships/image" Target="media/image34.tiff"/><Relationship Id="rId76" Type="http://schemas.openxmlformats.org/officeDocument/2006/relationships/image" Target="media/image47.wmf"/><Relationship Id="rId97" Type="http://schemas.openxmlformats.org/officeDocument/2006/relationships/image" Target="media/image57.wmf"/><Relationship Id="rId104" Type="http://schemas.openxmlformats.org/officeDocument/2006/relationships/oleObject" Target="embeddings/oleObject24.bin"/><Relationship Id="rId120" Type="http://schemas.openxmlformats.org/officeDocument/2006/relationships/image" Target="media/image73.tiff"/><Relationship Id="rId125" Type="http://schemas.openxmlformats.org/officeDocument/2006/relationships/image" Target="media/image78.tiff"/><Relationship Id="rId141" Type="http://schemas.openxmlformats.org/officeDocument/2006/relationships/image" Target="media/image94.png"/><Relationship Id="rId146" Type="http://schemas.openxmlformats.org/officeDocument/2006/relationships/image" Target="media/image99.tiff"/><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oleObject" Target="embeddings/oleObject7.bin"/><Relationship Id="rId92" Type="http://schemas.openxmlformats.org/officeDocument/2006/relationships/oleObject" Target="embeddings/oleObject18.bin"/><Relationship Id="rId162" Type="http://schemas.openxmlformats.org/officeDocument/2006/relationships/image" Target="media/image115.tiff"/><Relationship Id="rId2" Type="http://schemas.openxmlformats.org/officeDocument/2006/relationships/customXml" Target="../customXml/item2.xml"/><Relationship Id="rId29" Type="http://schemas.openxmlformats.org/officeDocument/2006/relationships/image" Target="media/image9.tiff"/><Relationship Id="rId24" Type="http://schemas.openxmlformats.org/officeDocument/2006/relationships/image" Target="media/image4.tiff"/><Relationship Id="rId40" Type="http://schemas.openxmlformats.org/officeDocument/2006/relationships/image" Target="media/image20.tiff"/><Relationship Id="rId45" Type="http://schemas.openxmlformats.org/officeDocument/2006/relationships/image" Target="media/image24.png"/><Relationship Id="rId66" Type="http://schemas.openxmlformats.org/officeDocument/2006/relationships/image" Target="media/image42.wmf"/><Relationship Id="rId87" Type="http://schemas.openxmlformats.org/officeDocument/2006/relationships/image" Target="media/image52.wmf"/><Relationship Id="rId110" Type="http://schemas.openxmlformats.org/officeDocument/2006/relationships/oleObject" Target="embeddings/oleObject27.bin"/><Relationship Id="rId115" Type="http://schemas.openxmlformats.org/officeDocument/2006/relationships/image" Target="media/image68.tiff"/><Relationship Id="rId131" Type="http://schemas.openxmlformats.org/officeDocument/2006/relationships/image" Target="media/image84.tiff"/><Relationship Id="rId136" Type="http://schemas.openxmlformats.org/officeDocument/2006/relationships/image" Target="media/image89.tiff"/><Relationship Id="rId157" Type="http://schemas.openxmlformats.org/officeDocument/2006/relationships/image" Target="media/image110.tiff"/><Relationship Id="rId61" Type="http://schemas.openxmlformats.org/officeDocument/2006/relationships/oleObject" Target="embeddings/oleObject2.bin"/><Relationship Id="rId82" Type="http://schemas.openxmlformats.org/officeDocument/2006/relationships/image" Target="media/image50.wmf"/><Relationship Id="rId152" Type="http://schemas.openxmlformats.org/officeDocument/2006/relationships/image" Target="media/image105.tiff"/><Relationship Id="rId19" Type="http://schemas.openxmlformats.org/officeDocument/2006/relationships/hyperlink" Target="https://cmake.org/download/" TargetMode="External"/><Relationship Id="rId14" Type="http://schemas.openxmlformats.org/officeDocument/2006/relationships/footer" Target="footer3.xml"/><Relationship Id="rId30" Type="http://schemas.openxmlformats.org/officeDocument/2006/relationships/image" Target="media/image10.tiff"/><Relationship Id="rId35" Type="http://schemas.openxmlformats.org/officeDocument/2006/relationships/image" Target="media/image15.tiff"/><Relationship Id="rId56" Type="http://schemas.openxmlformats.org/officeDocument/2006/relationships/image" Target="media/image35.png"/><Relationship Id="rId77" Type="http://schemas.openxmlformats.org/officeDocument/2006/relationships/oleObject" Target="embeddings/oleObject10.bin"/><Relationship Id="rId100" Type="http://schemas.openxmlformats.org/officeDocument/2006/relationships/oleObject" Target="embeddings/oleObject22.bin"/><Relationship Id="rId105" Type="http://schemas.openxmlformats.org/officeDocument/2006/relationships/image" Target="media/image61.wmf"/><Relationship Id="rId126" Type="http://schemas.openxmlformats.org/officeDocument/2006/relationships/image" Target="media/image79.tiff"/><Relationship Id="rId147" Type="http://schemas.openxmlformats.org/officeDocument/2006/relationships/image" Target="media/image100.tiff"/><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5.wmf"/><Relationship Id="rId93" Type="http://schemas.openxmlformats.org/officeDocument/2006/relationships/image" Target="media/image55.wmf"/><Relationship Id="rId98" Type="http://schemas.openxmlformats.org/officeDocument/2006/relationships/oleObject" Target="embeddings/oleObject21.bin"/><Relationship Id="rId121" Type="http://schemas.openxmlformats.org/officeDocument/2006/relationships/image" Target="media/image74.tiff"/><Relationship Id="rId142" Type="http://schemas.openxmlformats.org/officeDocument/2006/relationships/image" Target="media/image95.tiff"/><Relationship Id="rId163" Type="http://schemas.openxmlformats.org/officeDocument/2006/relationships/image" Target="media/image116.tiff"/><Relationship Id="rId3" Type="http://schemas.openxmlformats.org/officeDocument/2006/relationships/numbering" Target="numbering.xml"/><Relationship Id="rId25" Type="http://schemas.openxmlformats.org/officeDocument/2006/relationships/image" Target="media/image5.tiff"/><Relationship Id="rId46" Type="http://schemas.openxmlformats.org/officeDocument/2006/relationships/image" Target="media/image25.png"/><Relationship Id="rId67" Type="http://schemas.openxmlformats.org/officeDocument/2006/relationships/oleObject" Target="embeddings/oleObject5.bin"/><Relationship Id="rId116" Type="http://schemas.openxmlformats.org/officeDocument/2006/relationships/image" Target="media/image69.tiff"/><Relationship Id="rId137" Type="http://schemas.openxmlformats.org/officeDocument/2006/relationships/image" Target="media/image90.tiff"/><Relationship Id="rId158" Type="http://schemas.openxmlformats.org/officeDocument/2006/relationships/image" Target="media/image111.png"/><Relationship Id="rId20" Type="http://schemas.openxmlformats.org/officeDocument/2006/relationships/hyperlink" Target="https://visualstudio.microsoft.com/zh-hans/downloads/" TargetMode="External"/><Relationship Id="rId41" Type="http://schemas.openxmlformats.org/officeDocument/2006/relationships/image" Target="media/image21.tiff"/><Relationship Id="rId62" Type="http://schemas.openxmlformats.org/officeDocument/2006/relationships/image" Target="media/image40.wmf"/><Relationship Id="rId83" Type="http://schemas.openxmlformats.org/officeDocument/2006/relationships/oleObject" Target="embeddings/oleObject13.bin"/><Relationship Id="rId88" Type="http://schemas.openxmlformats.org/officeDocument/2006/relationships/oleObject" Target="embeddings/oleObject16.bin"/><Relationship Id="rId111" Type="http://schemas.openxmlformats.org/officeDocument/2006/relationships/image" Target="media/image64.png"/><Relationship Id="rId132" Type="http://schemas.openxmlformats.org/officeDocument/2006/relationships/image" Target="media/image85.tiff"/><Relationship Id="rId153" Type="http://schemas.openxmlformats.org/officeDocument/2006/relationships/image" Target="media/image10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A8A91A65-A691-41FB-9EC3-E8C995447A2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49</Pages>
  <Words>9509</Words>
  <Characters>54207</Characters>
  <Application>Microsoft Office Word</Application>
  <DocSecurity>0</DocSecurity>
  <Lines>451</Lines>
  <Paragraphs>127</Paragraphs>
  <ScaleCrop>false</ScaleCrop>
  <Company/>
  <LinksUpToDate>false</LinksUpToDate>
  <CharactersWithSpaces>63589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RaG</dc:creator>
  <cp:lastModifiedBy>昌鹏 陶</cp:lastModifiedBy>
  <cp:revision>17</cp:revision>
  <cp:lastPrinted>2023-08-01T00:32:00Z</cp:lastPrinted>
  <dcterms:created xsi:type="dcterms:W3CDTF">2023-08-04T08:03:00Z</dcterms:created>
  <dcterms:modified xsi:type="dcterms:W3CDTF">2024-05-06T05:38:00Z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y fmtid="{D5CDD505-2E9C-101B-9397-08002B2CF9AE}" pid="5" name="ZOTERO_PREF_1">
    <vt:lpwstr>&lt;data data-version="3" zotero-version="6.0.26"&gt;&lt;session id="IcDRHR1o"/&gt;&lt;style id="http://www.zotero.org/styles/remote-sensing" hasBibliography="1" bibliographyStyleHasBeenSet="1"/&gt;&lt;prefs&gt;&lt;pref name="fieldType" value="Field"/&gt;&lt;pref name="automaticJournalAb</vt:lpwstr>
  </property>
  <property fmtid="{D5CDD505-2E9C-101B-9397-08002B2CF9AE}" pid="6" name="ZOTERO_PREF_2">
    <vt:lpwstr>breviations" value="true"/&gt;&lt;/prefs&gt;&lt;/data&gt;</vt:lpwstr>
  </property>
  <property fmtid="{D5CDD505-2E9C-101B-9397-08002B2CF9AE}" pid="7" name="KSOProductBuildVer">
    <vt:lpwstr>2052-11.1.0.10314</vt:lpwstr>
  </property>
</Properties>
</file>